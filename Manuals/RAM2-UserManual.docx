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537EB511" w:rsidR="0025430B" w:rsidRDefault="0025430B" w:rsidP="003F650E">
      <w:pPr>
        <w:pStyle w:val="P"/>
      </w:pPr>
      <w:r>
        <w:t xml:space="preserve">The Otorio Risk Assessment Monitoring &amp; Management platform, </w:t>
      </w:r>
      <w:r w:rsidR="00610F02">
        <w:t>RAM</w:t>
      </w:r>
      <w:r w:rsidR="00610F02" w:rsidRPr="00B433D3">
        <w:rPr>
          <w:vertAlign w:val="superscript"/>
        </w:rPr>
        <w:t>2</w:t>
      </w:r>
      <w:r w:rsidR="009B1967">
        <w:t>, is</w:t>
      </w:r>
      <w:r>
        <w:t xml:space="preserve"> an industrial-tailored Security Orchestration, Automation and Response (SOAR) platform. The </w:t>
      </w:r>
      <w:r w:rsidR="00610F02">
        <w:t>RAM</w:t>
      </w:r>
      <w:r w:rsidR="00610F02" w:rsidRPr="00B433D3">
        <w:rPr>
          <w:vertAlign w:val="superscript"/>
        </w:rPr>
        <w:t>2</w:t>
      </w:r>
      <w:r w:rsidR="001A7E46">
        <w:t xml:space="preserve"> </w:t>
      </w:r>
      <w:r>
        <w:t>offers a comprehensive, centralized, simplified, and automated industrial cyber risk management solution.</w:t>
      </w:r>
    </w:p>
    <w:p w14:paraId="391DB395" w14:textId="46D2BD33" w:rsidR="0025430B" w:rsidRDefault="00610F02" w:rsidP="003F650E">
      <w:pPr>
        <w:pStyle w:val="P"/>
      </w:pPr>
      <w:r>
        <w:t>RAM</w:t>
      </w:r>
      <w:r w:rsidRPr="00B433D3">
        <w:rPr>
          <w:vertAlign w:val="superscript"/>
        </w:rPr>
        <w:t>2</w:t>
      </w:r>
      <w:r>
        <w:rPr>
          <w:vertAlign w:val="superscript"/>
        </w:rPr>
        <w:t xml:space="preserve"> </w:t>
      </w:r>
      <w:r w:rsidR="0025430B">
        <w:t>easily integrates a variety of production floor data sources (e.g. OT, IT, security logs and network data) and provides actionable views</w:t>
      </w:r>
      <w:r w:rsidR="009B1967">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76728846" w:rsidR="00B376CF" w:rsidRDefault="00B376CF" w:rsidP="003F650E">
      <w:pPr>
        <w:pStyle w:val="P"/>
      </w:pPr>
      <w:r>
        <w:t xml:space="preserve">In </w:t>
      </w:r>
      <w:r w:rsidR="00610F02">
        <w:t>RAM</w:t>
      </w:r>
      <w:r w:rsidR="00610F02" w:rsidRPr="00B433D3">
        <w:rPr>
          <w:vertAlign w:val="superscript"/>
        </w:rPr>
        <w:t>2</w:t>
      </w:r>
      <w:r w:rsidR="00610F02">
        <w:rPr>
          <w:vertAlign w:val="superscript"/>
        </w:rPr>
        <w:t xml:space="preserve"> </w:t>
      </w:r>
      <w:r>
        <w:t xml:space="preserve">you can </w:t>
      </w:r>
      <w:ins w:id="0" w:author="david goldhar" w:date="2019-02-21T09:59:00Z">
        <w:r w:rsidR="00E262D8">
          <w:t xml:space="preserve">do </w:t>
        </w:r>
      </w:ins>
      <w:del w:id="1" w:author="david goldhar" w:date="2019-02-21T09:59:00Z">
        <w:r w:rsidDel="00E262D8">
          <w:delText xml:space="preserve">perform </w:delText>
        </w:r>
      </w:del>
      <w:r>
        <w:t>the following</w:t>
      </w:r>
      <w:ins w:id="2" w:author="david goldhar" w:date="2019-02-21T09:59:00Z">
        <w:r w:rsidR="00E262D8">
          <w:t>:</w:t>
        </w:r>
      </w:ins>
      <w:bookmarkStart w:id="3" w:name="_GoBack"/>
      <w:bookmarkEnd w:id="3"/>
      <w:del w:id="4" w:author="david goldhar" w:date="2019-02-21T09:59:00Z">
        <w:r w:rsidDel="00E262D8">
          <w:delText xml:space="preserve"> </w:delText>
        </w:r>
        <w:r w:rsidRPr="00E262D8" w:rsidDel="00E262D8">
          <w:rPr>
            <w:rPrChange w:id="5" w:author="david goldhar" w:date="2019-02-21T09:59:00Z">
              <w:rPr>
                <w:highlight w:val="yellow"/>
              </w:rPr>
            </w:rPrChange>
          </w:rPr>
          <w:delText>tasks</w:delText>
        </w:r>
      </w:del>
    </w:p>
    <w:p w14:paraId="4D1E3C74" w14:textId="4AE70061" w:rsidR="00700BD5" w:rsidRPr="00610F02" w:rsidRDefault="001A7E46" w:rsidP="001B44FB">
      <w:pPr>
        <w:pStyle w:val="ul"/>
      </w:pPr>
      <w:r>
        <w:t>Manag</w:t>
      </w:r>
      <w:r w:rsidR="00BF7250">
        <w:t xml:space="preserve">e </w:t>
      </w:r>
      <w:r>
        <w:t>the production floor in operation</w:t>
      </w:r>
      <w:r w:rsidR="00BF7250">
        <w:t>al</w:t>
      </w:r>
      <w:r>
        <w:t xml:space="preserve"> terms by c</w:t>
      </w:r>
      <w:r w:rsidRPr="00610F02">
        <w:t>reat</w:t>
      </w:r>
      <w:r>
        <w:t>ing</w:t>
      </w:r>
      <w:r w:rsidRPr="00610F02">
        <w:t xml:space="preserve"> </w:t>
      </w:r>
      <w:r w:rsidR="00700BD5" w:rsidRPr="00610F02">
        <w:t xml:space="preserve">a hierarchical structure </w:t>
      </w:r>
      <w:r w:rsidR="00FB42C0">
        <w:t xml:space="preserve">of entities in </w:t>
      </w:r>
      <w:r w:rsidR="00700BD5" w:rsidRPr="00610F02">
        <w:t>the factory, with shops, cells &amp; assets</w:t>
      </w:r>
    </w:p>
    <w:p w14:paraId="41F08935" w14:textId="17F92251" w:rsidR="00DA03AC" w:rsidRPr="00610F02" w:rsidRDefault="006D1E5C" w:rsidP="001B44FB">
      <w:pPr>
        <w:pStyle w:val="ul"/>
      </w:pPr>
      <w:r>
        <w:t xml:space="preserve">Collect information about </w:t>
      </w:r>
      <w:r w:rsidR="00700BD5" w:rsidRPr="00610F02">
        <w:t xml:space="preserve">physical </w:t>
      </w:r>
      <w:r w:rsidR="00FB42C0">
        <w:t xml:space="preserve">factory </w:t>
      </w:r>
      <w:r w:rsidR="00700BD5" w:rsidRPr="00610F02">
        <w:t xml:space="preserve">assets </w:t>
      </w:r>
      <w:r w:rsidR="00DA03AC" w:rsidRPr="00610F02">
        <w:t xml:space="preserve">&amp; </w:t>
      </w:r>
      <w:r w:rsidR="00700BD5" w:rsidRPr="00610F02">
        <w:t xml:space="preserve">assign them to shops </w:t>
      </w:r>
      <w:r w:rsidR="00B376CF" w:rsidRPr="00610F02">
        <w:t xml:space="preserve">and </w:t>
      </w:r>
      <w:r w:rsidR="00700BD5" w:rsidRPr="00610F02">
        <w:t xml:space="preserve">cells </w:t>
      </w:r>
      <w:r w:rsidR="00DA03AC" w:rsidRPr="00610F02">
        <w:t xml:space="preserve">in </w:t>
      </w:r>
      <w:r w:rsidR="00B376CF" w:rsidRPr="00610F02">
        <w:t xml:space="preserve">the </w:t>
      </w:r>
      <w:r w:rsidR="009E6F9D" w:rsidRPr="00610F02">
        <w:t>factory</w:t>
      </w:r>
      <w:r w:rsidR="00DA03AC" w:rsidRPr="00610F02">
        <w:t xml:space="preserve"> </w:t>
      </w:r>
    </w:p>
    <w:p w14:paraId="43CC999C" w14:textId="6E096E00" w:rsidR="00DA03AC" w:rsidRPr="00610F02" w:rsidRDefault="00DA03AC" w:rsidP="001B44FB">
      <w:pPr>
        <w:pStyle w:val="ul"/>
      </w:pPr>
      <w:r w:rsidRPr="00610F02">
        <w:t xml:space="preserve">Regularly collect </w:t>
      </w:r>
      <w:r w:rsidR="00B376CF" w:rsidRPr="00610F02">
        <w:t>updated</w:t>
      </w:r>
      <w:r w:rsidR="000D3D9B">
        <w:t xml:space="preserve"> and critical changed</w:t>
      </w:r>
      <w:r w:rsidR="00B376CF" w:rsidRPr="00610F02">
        <w:t xml:space="preserve"> </w:t>
      </w:r>
      <w:r w:rsidRPr="00610F02">
        <w:t xml:space="preserve">information about assets </w:t>
      </w:r>
    </w:p>
    <w:p w14:paraId="3BB051E6" w14:textId="5AB18EE5" w:rsidR="00700BD5" w:rsidRPr="00610F02" w:rsidRDefault="00BF7250" w:rsidP="001B44FB">
      <w:pPr>
        <w:pStyle w:val="ul"/>
      </w:pPr>
      <w:r>
        <w:t>Perform i</w:t>
      </w:r>
      <w:r w:rsidR="000D3D9B">
        <w:t xml:space="preserve">ntelligent risk prioritization </w:t>
      </w:r>
      <w:r>
        <w:t xml:space="preserve">to </w:t>
      </w:r>
      <w:r w:rsidR="000D3D9B">
        <w:t xml:space="preserve">better </w:t>
      </w:r>
      <w:r w:rsidR="000D3D9B" w:rsidRPr="000D3D9B">
        <w:t>handl</w:t>
      </w:r>
      <w:r>
        <w:t xml:space="preserve">e </w:t>
      </w:r>
      <w:r w:rsidR="000D3D9B">
        <w:t>factory threats</w:t>
      </w:r>
      <w:r>
        <w:t>: c</w:t>
      </w:r>
      <w:r w:rsidR="00B376CF" w:rsidRPr="00610F02">
        <w:t xml:space="preserve">alculate </w:t>
      </w:r>
      <w:r w:rsidR="00700BD5" w:rsidRPr="00610F02">
        <w:t>the Risk Level for each asset, cell, and shop, based on the vulnerabilities discovered in the assets, and the impact levels</w:t>
      </w:r>
    </w:p>
    <w:p w14:paraId="2CC0861E" w14:textId="0585CEFA" w:rsidR="00B376CF" w:rsidRPr="00610F02" w:rsidRDefault="00BF7250" w:rsidP="001B44FB">
      <w:pPr>
        <w:pStyle w:val="ul"/>
      </w:pPr>
      <w:r>
        <w:t>Automatically g</w:t>
      </w:r>
      <w:r w:rsidR="00DA03AC" w:rsidRPr="00610F02">
        <w:t>enerate</w:t>
      </w:r>
      <w:r w:rsidR="000D3D9B">
        <w:t xml:space="preserve"> </w:t>
      </w:r>
      <w:r w:rsidR="00DA03AC" w:rsidRPr="00610F02">
        <w:t xml:space="preserve">alerts </w:t>
      </w:r>
      <w:r>
        <w:t xml:space="preserve">when </w:t>
      </w:r>
      <w:r w:rsidR="000D3D9B">
        <w:t>abnormal events and vulnerabiliti</w:t>
      </w:r>
      <w:r>
        <w:t>e</w:t>
      </w:r>
      <w:r w:rsidR="000D3D9B">
        <w:t>s</w:t>
      </w:r>
      <w:r w:rsidR="00DA03AC" w:rsidRPr="00610F02">
        <w:t xml:space="preserve"> </w:t>
      </w:r>
      <w:r>
        <w:t xml:space="preserve">are found in </w:t>
      </w:r>
      <w:r w:rsidR="00DA03AC" w:rsidRPr="00610F02">
        <w:t>assets</w:t>
      </w:r>
      <w:r w:rsidR="00700BD5" w:rsidRPr="00610F02">
        <w:t xml:space="preserve"> </w:t>
      </w:r>
    </w:p>
    <w:p w14:paraId="2B21F503" w14:textId="416721A0" w:rsidR="00941B79" w:rsidRDefault="005A2EB2" w:rsidP="001B44FB">
      <w:pPr>
        <w:pStyle w:val="ul"/>
      </w:pPr>
      <w:commentRangeStart w:id="6"/>
      <w:r w:rsidRPr="005A2EB2">
        <w:t>Easily view KPIs and detailed information about the factory network and its components</w:t>
      </w:r>
      <w:commentRangeEnd w:id="6"/>
      <w:r w:rsidR="00BF7250">
        <w:rPr>
          <w:rStyle w:val="CommentReference"/>
          <w:rFonts w:asciiTheme="minorHAnsi" w:hAnsiTheme="minorHAnsi" w:cstheme="minorBidi"/>
          <w:iCs w:val="0"/>
          <w:color w:val="auto"/>
          <w:shd w:val="clear" w:color="auto" w:fill="auto"/>
        </w:rPr>
        <w:commentReference w:id="6"/>
      </w:r>
    </w:p>
    <w:p w14:paraId="2A7248D6" w14:textId="6217071B" w:rsidR="00E70BED" w:rsidRDefault="00E70BED" w:rsidP="00E70BED">
      <w:pPr>
        <w:pStyle w:val="Heading2"/>
        <w:rPr>
          <w:lang w:val="en-US"/>
        </w:rPr>
      </w:pPr>
      <w:r>
        <w:rPr>
          <w:lang w:val="en-US"/>
        </w:rPr>
        <w:t>Main Features</w:t>
      </w:r>
    </w:p>
    <w:p w14:paraId="0653A4A2" w14:textId="2B4583BF" w:rsidR="006458C9" w:rsidRDefault="006458C9" w:rsidP="008A1CFC">
      <w:pPr>
        <w:pStyle w:val="Heading3"/>
        <w:rPr>
          <w:lang w:val="en-US"/>
        </w:rPr>
      </w:pPr>
      <w:r>
        <w:rPr>
          <w:lang w:val="en-US"/>
        </w:rPr>
        <w:t>Factory Management</w:t>
      </w:r>
    </w:p>
    <w:p w14:paraId="4AFB96A4" w14:textId="2C81C414" w:rsidR="00ED52DC" w:rsidRPr="005A2EB2" w:rsidRDefault="00610F02" w:rsidP="003F650E">
      <w:pPr>
        <w:pStyle w:val="P"/>
      </w:pPr>
      <w:r w:rsidRPr="005A2EB2">
        <w:t>RAM</w:t>
      </w:r>
      <w:r w:rsidRPr="00BF7250">
        <w:rPr>
          <w:vertAlign w:val="superscript"/>
        </w:rPr>
        <w:t xml:space="preserve">2 </w:t>
      </w:r>
      <w:r w:rsidR="00ED52DC" w:rsidRPr="00BF7250">
        <w:t>manages security for assets (such as shop-floor machines) in a single</w:t>
      </w:r>
      <w:r w:rsidR="00ED52DC" w:rsidRPr="005A2EB2">
        <w:t xml:space="preserve"> </w:t>
      </w:r>
      <w:r w:rsidR="00ED52DC" w:rsidRPr="00BF7250">
        <w:t>factory</w:t>
      </w:r>
      <w:r w:rsidR="00ED52DC" w:rsidRPr="005A2EB2">
        <w:t>.</w:t>
      </w:r>
    </w:p>
    <w:p w14:paraId="68442AD4" w14:textId="3846658D" w:rsidR="00ED52DC" w:rsidRPr="00ED52DC" w:rsidRDefault="005A2EB2" w:rsidP="003F650E">
      <w:pPr>
        <w:pStyle w:val="P"/>
      </w:pPr>
      <w:r>
        <w:t>RAM</w:t>
      </w:r>
      <w:r w:rsidRPr="00B433D3">
        <w:rPr>
          <w:vertAlign w:val="superscript"/>
        </w:rPr>
        <w:t>2</w:t>
      </w:r>
      <w:r>
        <w:rPr>
          <w:vertAlign w:val="superscript"/>
        </w:rPr>
        <w:t xml:space="preserve"> </w:t>
      </w:r>
      <w:r>
        <w:t xml:space="preserve">manages the </w:t>
      </w:r>
      <w:r w:rsidR="00ED52DC">
        <w:t xml:space="preserve">factory </w:t>
      </w:r>
      <w:r>
        <w:t xml:space="preserve">by dividing </w:t>
      </w:r>
      <w:r w:rsidR="00205AAA">
        <w:t xml:space="preserve">it </w:t>
      </w:r>
      <w:r w:rsidR="00ED52DC">
        <w:t>hierarchically into the following entities</w:t>
      </w:r>
      <w:r w:rsidR="009B1967">
        <w:t>:</w:t>
      </w:r>
    </w:p>
    <w:p w14:paraId="17CE9DB1" w14:textId="6810D6B7" w:rsidR="00CF6749" w:rsidRDefault="009B1967" w:rsidP="003F650E">
      <w:pPr>
        <w:pStyle w:val="P"/>
      </w:pPr>
      <w:r>
        <w:rPr>
          <w:b/>
          <w:bCs/>
        </w:rPr>
        <w:t xml:space="preserve">Factory </w:t>
      </w:r>
      <w:r w:rsidR="00ED52DC">
        <w:t xml:space="preserve">– </w:t>
      </w:r>
      <w:r w:rsidR="000A5EA7">
        <w:t xml:space="preserve">a </w:t>
      </w:r>
      <w:r w:rsidR="00B376CF">
        <w:t xml:space="preserve">single business or industrial unit, but </w:t>
      </w:r>
      <w:r>
        <w:t xml:space="preserve">can be </w:t>
      </w:r>
      <w:r w:rsidR="00ED52DC">
        <w:t>distributed over several geographical locations</w:t>
      </w:r>
    </w:p>
    <w:p w14:paraId="5A0B5A5C" w14:textId="39BAC7FD" w:rsidR="00CF6749" w:rsidRDefault="00CF6749" w:rsidP="003F650E">
      <w:pPr>
        <w:pStyle w:val="P"/>
      </w:pPr>
      <w:r w:rsidRPr="0098310D">
        <w:rPr>
          <w:b/>
          <w:bCs/>
        </w:rPr>
        <w:t>Shop</w:t>
      </w:r>
      <w:r w:rsidR="00ED52DC">
        <w:t xml:space="preserve"> –</w:t>
      </w:r>
      <w:r w:rsidR="00700BD5">
        <w:t>an element</w:t>
      </w:r>
      <w:r w:rsidR="00ED52DC">
        <w:t xml:space="preserve"> of a factory, in which specific activities are performed</w:t>
      </w:r>
    </w:p>
    <w:p w14:paraId="4575C736" w14:textId="342F6F2D" w:rsidR="00CF6749" w:rsidRDefault="00CF6749" w:rsidP="003F650E">
      <w:pPr>
        <w:pStyle w:val="P"/>
      </w:pPr>
      <w:r w:rsidRPr="0098310D">
        <w:rPr>
          <w:b/>
          <w:bCs/>
        </w:rPr>
        <w:t>Cell</w:t>
      </w:r>
      <w:r w:rsidR="00ED52DC">
        <w:t xml:space="preserve"> –</w:t>
      </w:r>
      <w:r w:rsidR="00700BD5">
        <w:t xml:space="preserve"> a </w:t>
      </w:r>
      <w:r w:rsidR="00231C2E">
        <w:t xml:space="preserve">production </w:t>
      </w:r>
      <w:r w:rsidR="00ED52DC">
        <w:t>unit in a shop</w:t>
      </w:r>
    </w:p>
    <w:p w14:paraId="57BD0DD1" w14:textId="359B0624" w:rsidR="00CF6749" w:rsidRDefault="0098310D" w:rsidP="003F650E">
      <w:pPr>
        <w:pStyle w:val="P"/>
      </w:pPr>
      <w:r w:rsidRPr="0098310D">
        <w:rPr>
          <w:b/>
          <w:bCs/>
        </w:rPr>
        <w:t>A</w:t>
      </w:r>
      <w:r w:rsidR="00CF6749" w:rsidRPr="0098310D">
        <w:rPr>
          <w:b/>
          <w:bCs/>
        </w:rPr>
        <w:t>sset</w:t>
      </w:r>
      <w:r>
        <w:t xml:space="preserve"> – a single machine or device in a cell </w:t>
      </w:r>
    </w:p>
    <w:p w14:paraId="034AECA6" w14:textId="61C1B74A" w:rsidR="00CA5702" w:rsidRDefault="00610F02" w:rsidP="003F650E">
      <w:pPr>
        <w:pStyle w:val="P"/>
      </w:pPr>
      <w:r>
        <w:t>RAM</w:t>
      </w:r>
      <w:r w:rsidRPr="00B433D3">
        <w:rPr>
          <w:vertAlign w:val="superscript"/>
        </w:rPr>
        <w:t>2</w:t>
      </w:r>
      <w:r>
        <w:rPr>
          <w:vertAlign w:val="superscript"/>
        </w:rPr>
        <w:t xml:space="preserve"> </w:t>
      </w:r>
      <w:r w:rsidR="00CA5702">
        <w:t>receives information about assets in the factory from</w:t>
      </w:r>
      <w:r w:rsidR="005A2EB2">
        <w:t xml:space="preserve"> different Asset</w:t>
      </w:r>
      <w:r w:rsidR="00CA5702">
        <w:t xml:space="preserve"> Collectors. Using this, it builds </w:t>
      </w:r>
      <w:r w:rsidR="005A2EB2">
        <w:t>an</w:t>
      </w:r>
      <w:r w:rsidR="00CA5702">
        <w:t xml:space="preserve"> asset</w:t>
      </w:r>
      <w:r w:rsidR="005A2EB2">
        <w:t xml:space="preserve"> inventory</w:t>
      </w:r>
      <w:r w:rsidR="00CA5702">
        <w:t xml:space="preserve">. This </w:t>
      </w:r>
      <w:r w:rsidR="00E6528C">
        <w:t xml:space="preserve">inventory </w:t>
      </w:r>
      <w:r w:rsidR="00CA5702">
        <w:t xml:space="preserve">is updated regularly, based on updated information from the Asset Collectors. The information includes details about </w:t>
      </w:r>
      <w:r w:rsidR="003F650E">
        <w:t>technical, operational and intelligence attributes.</w:t>
      </w:r>
    </w:p>
    <w:p w14:paraId="0C8538EA" w14:textId="1C224990" w:rsidR="00CA5702" w:rsidRPr="000A5EA7" w:rsidRDefault="00CA5702" w:rsidP="003F650E">
      <w:pPr>
        <w:pStyle w:val="P"/>
      </w:pPr>
      <w:r>
        <w:t xml:space="preserve">Newly discovered assets are not </w:t>
      </w:r>
      <w:r w:rsidR="00FB42C0">
        <w:t xml:space="preserve">automatically </w:t>
      </w:r>
      <w:r>
        <w:t>assigned to cell</w:t>
      </w:r>
      <w:r w:rsidR="00897EC9">
        <w:t xml:space="preserve">s. </w:t>
      </w:r>
      <w:r w:rsidR="00116D84">
        <w:t>RAM2 notifies you when new assets are found, and you assign them to cells</w:t>
      </w:r>
      <w:r w:rsidR="00897EC9">
        <w:t>.</w:t>
      </w:r>
    </w:p>
    <w:p w14:paraId="042BF421" w14:textId="5C6D498E" w:rsidR="001F5744" w:rsidRPr="00E20B16" w:rsidRDefault="000A5EA7" w:rsidP="008A1CFC">
      <w:pPr>
        <w:pStyle w:val="Heading3"/>
      </w:pPr>
      <w:r>
        <w:rPr>
          <w:lang w:val="en-US"/>
        </w:rPr>
        <w:lastRenderedPageBreak/>
        <w:t>Risk Assessment</w:t>
      </w:r>
    </w:p>
    <w:p w14:paraId="4D9E41B4" w14:textId="5FA16E58" w:rsidR="00FB42C0" w:rsidRDefault="00FB42C0" w:rsidP="003F650E">
      <w:pPr>
        <w:pStyle w:val="P"/>
      </w:pPr>
      <w:r>
        <w:t>RAM</w:t>
      </w:r>
      <w:r w:rsidRPr="00B433D3">
        <w:rPr>
          <w:vertAlign w:val="superscript"/>
        </w:rPr>
        <w:t>2</w:t>
      </w:r>
      <w:r>
        <w:rPr>
          <w:vertAlign w:val="superscript"/>
        </w:rPr>
        <w:t xml:space="preserve"> </w:t>
      </w:r>
      <w:r>
        <w:t xml:space="preserve">calculates a Risk Level for each </w:t>
      </w:r>
      <w:r w:rsidR="00E6528C">
        <w:t>cell</w:t>
      </w:r>
      <w:r>
        <w:t>, based on the information it receives about the assets from Asset Collectors, and using an internal threat intel database of known vulnerabilities. It then calculates the Risk Level for cells and shops.</w:t>
      </w:r>
    </w:p>
    <w:p w14:paraId="4B4B64EA" w14:textId="6F60005B" w:rsidR="00FB42C0" w:rsidRDefault="00FB42C0" w:rsidP="003F650E">
      <w:pPr>
        <w:pStyle w:val="P"/>
      </w:pPr>
      <w:r>
        <w:t>RAM</w:t>
      </w:r>
      <w:r w:rsidRPr="00B433D3">
        <w:rPr>
          <w:vertAlign w:val="superscript"/>
        </w:rPr>
        <w:t>2</w:t>
      </w:r>
      <w:r>
        <w:t xml:space="preserve"> also has views to show the security and risk status of the factory, shops, cells, and assets, as well as alerts that are generated when security issues are found in the course of a</w:t>
      </w:r>
      <w:r w:rsidR="00E6528C">
        <w:t>n</w:t>
      </w:r>
      <w:r>
        <w:t xml:space="preserve"> </w:t>
      </w:r>
      <w:r w:rsidR="00E6528C">
        <w:t>asset collection</w:t>
      </w:r>
      <w:r>
        <w:t>.</w:t>
      </w:r>
    </w:p>
    <w:p w14:paraId="3FC9643D" w14:textId="09726BC9" w:rsidR="006458C9" w:rsidRDefault="006458C9" w:rsidP="008A1CFC">
      <w:pPr>
        <w:pStyle w:val="Heading3"/>
        <w:rPr>
          <w:lang w:val="en-US"/>
        </w:rPr>
      </w:pPr>
      <w:r>
        <w:rPr>
          <w:lang w:val="en-US"/>
        </w:rPr>
        <w:t>Alerts</w:t>
      </w:r>
    </w:p>
    <w:p w14:paraId="7C5A5808" w14:textId="4F1310D1" w:rsidR="00616410" w:rsidRDefault="00610F02" w:rsidP="003F650E">
      <w:pPr>
        <w:pStyle w:val="P"/>
      </w:pPr>
      <w:r>
        <w:t>RAM</w:t>
      </w:r>
      <w:r w:rsidRPr="00B433D3">
        <w:rPr>
          <w:vertAlign w:val="superscript"/>
        </w:rPr>
        <w:t>2</w:t>
      </w:r>
      <w:r>
        <w:t xml:space="preserve"> </w:t>
      </w:r>
      <w:r w:rsidR="00616410">
        <w:t xml:space="preserve">generates </w:t>
      </w:r>
      <w:r w:rsidR="00E6528C">
        <w:t xml:space="preserve">automatically </w:t>
      </w:r>
      <w:r w:rsidR="00616410">
        <w:t>alerts for security issues discovered. The alert indicates the severity of the issue, and details for it (such as the specific vulnerability for the issue). There are filterable views to see alerts for shops, cells and assets, or for specific vulnerabilities</w:t>
      </w:r>
      <w:r w:rsidR="00F37CBF">
        <w:t xml:space="preserve"> or asset change</w:t>
      </w:r>
      <w:r w:rsidR="00616410">
        <w:t xml:space="preserve">. </w:t>
      </w:r>
    </w:p>
    <w:p w14:paraId="059DA36A" w14:textId="3C29147E" w:rsidR="00616410" w:rsidRPr="003F650E" w:rsidRDefault="00616410" w:rsidP="003F650E">
      <w:pPr>
        <w:pStyle w:val="P"/>
      </w:pPr>
      <w:r w:rsidRPr="003F650E">
        <w:t>You can acknowledge an alert for a specific asset.</w:t>
      </w:r>
      <w:r w:rsidR="00610F02" w:rsidRPr="003F650E">
        <w:t xml:space="preserve"> </w:t>
      </w:r>
      <w:r w:rsidR="00F37CBF" w:rsidRPr="003F650E">
        <w:t>Once you acknowledge an alert, it reduces the risk, and the alert removed from the filtered view. you can filter the view for reviewing the whole list with both statuses (new and acknowledged)</w:t>
      </w:r>
    </w:p>
    <w:p w14:paraId="457F4A2D" w14:textId="7D35F58B" w:rsidR="00D267CA" w:rsidRDefault="00D267CA" w:rsidP="008A1CFC">
      <w:pPr>
        <w:pStyle w:val="Heading3"/>
        <w:rPr>
          <w:lang w:val="en-US"/>
        </w:rPr>
      </w:pPr>
      <w:r>
        <w:rPr>
          <w:lang w:val="en-US"/>
        </w:rPr>
        <w:t xml:space="preserve">Manage </w:t>
      </w:r>
      <w:r w:rsidR="006458C9">
        <w:rPr>
          <w:lang w:val="en-US"/>
        </w:rPr>
        <w:t>Vulnerabilities</w:t>
      </w:r>
      <w:r w:rsidR="00F85917">
        <w:rPr>
          <w:lang w:val="en-US"/>
        </w:rPr>
        <w:t xml:space="preserve"> </w:t>
      </w:r>
    </w:p>
    <w:p w14:paraId="73A4677D" w14:textId="10A2C13B" w:rsidR="0047451B" w:rsidRPr="00BF7250" w:rsidRDefault="00610F02" w:rsidP="003F650E">
      <w:pPr>
        <w:pStyle w:val="P"/>
      </w:pPr>
      <w:r w:rsidRPr="00BF7250">
        <w:t>RAM</w:t>
      </w:r>
      <w:r w:rsidRPr="00BF7250">
        <w:rPr>
          <w:vertAlign w:val="superscript"/>
        </w:rPr>
        <w:t>2</w:t>
      </w:r>
      <w:r w:rsidRPr="00BF7250">
        <w:t xml:space="preserve"> </w:t>
      </w:r>
      <w:r w:rsidR="0047451B" w:rsidRPr="00BF7250">
        <w:t>assesses the risk level for an asset using a list of vulnerabilities compiled by the Otorio threat intelligence research team, and based on published open source vulnerabilities, industrial best practices, etc.</w:t>
      </w:r>
    </w:p>
    <w:p w14:paraId="27F11434" w14:textId="49C36A88" w:rsidR="00687BCA" w:rsidRDefault="0047451B" w:rsidP="003F650E">
      <w:pPr>
        <w:pStyle w:val="P"/>
      </w:pPr>
      <w:r w:rsidRPr="00BF7250">
        <w:t xml:space="preserve">You can view the list of vulnerabilities, and filter views and alerts according to specific vulnerabilities. You can also disable specific vulnerabilities, in which case, </w:t>
      </w:r>
      <w:r w:rsidR="00610F02" w:rsidRPr="00BF7250">
        <w:t>alerts will not be generated for them</w:t>
      </w:r>
      <w:r w:rsidRPr="00BF7250">
        <w:t>.</w:t>
      </w:r>
      <w:r w:rsidR="00687BCA">
        <w:br/>
        <w:t>RAM2 assesses the risk level for an asset using a vulnerabilities database compiled by the Otorio threat intelligence research team.</w:t>
      </w:r>
    </w:p>
    <w:p w14:paraId="66A0D53F" w14:textId="4EDBB4B9" w:rsidR="00687BCA" w:rsidRDefault="00687BCA" w:rsidP="003F650E">
      <w:pPr>
        <w:pStyle w:val="P"/>
      </w:pPr>
      <w:r>
        <w:t>You can disable</w:t>
      </w:r>
      <w:r w:rsidR="00805991">
        <w:t xml:space="preserve"> </w:t>
      </w:r>
      <w:r>
        <w:t xml:space="preserve">(and </w:t>
      </w:r>
      <w:r w:rsidR="00805991">
        <w:t>re-</w:t>
      </w:r>
      <w:r>
        <w:t>enable) specific vulnerabilities, in which case, alerts will not be generated for them.</w:t>
      </w:r>
    </w:p>
    <w:p w14:paraId="3CC48E6B" w14:textId="6822231E" w:rsidR="00616410" w:rsidRDefault="00687BCA" w:rsidP="003F650E">
      <w:pPr>
        <w:pStyle w:val="P"/>
      </w:pPr>
      <w:r>
        <w:t xml:space="preserve">By default, all the vulnerabilities </w:t>
      </w:r>
      <w:r w:rsidR="00125F69">
        <w:t xml:space="preserve">are </w:t>
      </w:r>
      <w:r>
        <w:t>active</w:t>
      </w:r>
      <w:r w:rsidR="00125F69">
        <w:t>.</w:t>
      </w:r>
    </w:p>
    <w:p w14:paraId="5B8148F2" w14:textId="31F7711C" w:rsidR="00010A36" w:rsidRDefault="00010A36" w:rsidP="00010A36">
      <w:pPr>
        <w:pStyle w:val="Heading2"/>
        <w:rPr>
          <w:lang w:val="en-US"/>
        </w:rPr>
      </w:pPr>
      <w:r>
        <w:rPr>
          <w:lang w:val="en-US"/>
        </w:rPr>
        <w:t>Key Indicators</w:t>
      </w:r>
    </w:p>
    <w:p w14:paraId="09D861EE" w14:textId="77777777" w:rsidR="00010A36" w:rsidRDefault="00010A36" w:rsidP="003F650E">
      <w:pPr>
        <w:pStyle w:val="P"/>
      </w:pPr>
      <w:r>
        <w:t>The top of the Dashboard shows key indicators for the factory.</w:t>
      </w:r>
    </w:p>
    <w:p w14:paraId="4D319E28" w14:textId="77777777" w:rsidR="00010A36" w:rsidRDefault="00010A36" w:rsidP="00010A36">
      <w:pPr>
        <w:pStyle w:val="img"/>
        <w:keepNext/>
      </w:pPr>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5740" cy="562053"/>
                    </a:xfrm>
                    <a:prstGeom prst="rect">
                      <a:avLst/>
                    </a:prstGeom>
                  </pic:spPr>
                </pic:pic>
              </a:graphicData>
            </a:graphic>
          </wp:inline>
        </w:drawing>
      </w:r>
    </w:p>
    <w:p w14:paraId="038D554D" w14:textId="5EA28F89" w:rsidR="00010A36" w:rsidRDefault="00010A36"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w:t>
      </w:r>
      <w:r w:rsidR="000D3D9B">
        <w:rPr>
          <w:noProof/>
        </w:rPr>
        <w:fldChar w:fldCharType="end"/>
      </w:r>
      <w:r>
        <w:rPr>
          <w:lang w:val="en-US"/>
        </w:rPr>
        <w:t xml:space="preserve"> Key Factory Indicators</w:t>
      </w:r>
    </w:p>
    <w:p w14:paraId="600E2C9C" w14:textId="77777777" w:rsidR="00010A36" w:rsidRDefault="00010A36" w:rsidP="003F650E">
      <w:pPr>
        <w:pStyle w:val="P"/>
      </w:pPr>
      <w:r>
        <w:t>These are:</w:t>
      </w:r>
    </w:p>
    <w:p w14:paraId="1AD23B02" w14:textId="67298642" w:rsidR="00010A36" w:rsidRDefault="00010A36" w:rsidP="001B44FB">
      <w:pPr>
        <w:pStyle w:val="ul"/>
      </w:pPr>
      <w:r>
        <w:t>The number of shops</w:t>
      </w:r>
      <w:r w:rsidR="006431B4">
        <w:t xml:space="preserve"> </w:t>
      </w:r>
    </w:p>
    <w:p w14:paraId="0E2E8981" w14:textId="3F107794" w:rsidR="00010A36" w:rsidRDefault="00010A36" w:rsidP="001B44FB">
      <w:pPr>
        <w:pStyle w:val="ul"/>
      </w:pPr>
      <w:r>
        <w:t xml:space="preserve">The number of cells </w:t>
      </w:r>
    </w:p>
    <w:p w14:paraId="2A5DE22C" w14:textId="75C84E4A" w:rsidR="00010A36" w:rsidRPr="000D0438" w:rsidRDefault="00010A36" w:rsidP="001B44FB">
      <w:pPr>
        <w:pStyle w:val="ul"/>
      </w:pPr>
      <w:r>
        <w:t xml:space="preserve">The total number of assets </w:t>
      </w:r>
    </w:p>
    <w:p w14:paraId="0DF8EA47" w14:textId="77777777" w:rsidR="00BF5E85" w:rsidRDefault="00010A36" w:rsidP="00E20B16">
      <w:pPr>
        <w:pStyle w:val="Heading1"/>
        <w:rPr>
          <w:lang w:val="en-US"/>
        </w:rPr>
      </w:pPr>
      <w:r>
        <w:rPr>
          <w:lang w:val="en-US"/>
        </w:rPr>
        <w:lastRenderedPageBreak/>
        <w:t xml:space="preserve"> </w:t>
      </w:r>
      <w:r w:rsidR="00BF5E85">
        <w:rPr>
          <w:lang w:val="en-US"/>
        </w:rPr>
        <w:t>Get Started</w:t>
      </w:r>
    </w:p>
    <w:p w14:paraId="71E94C31" w14:textId="77777777" w:rsidR="00BF5E85" w:rsidRDefault="00BF5E85" w:rsidP="00BF5E85">
      <w:pPr>
        <w:pStyle w:val="Heading2"/>
        <w:rPr>
          <w:lang w:val="en-US"/>
        </w:rPr>
      </w:pPr>
      <w:commentRangeStart w:id="7"/>
      <w:commentRangeStart w:id="8"/>
      <w:r>
        <w:rPr>
          <w:lang w:val="en-US"/>
        </w:rPr>
        <w:t xml:space="preserve">Login to </w:t>
      </w:r>
      <w:r>
        <w:t>RAM</w:t>
      </w:r>
      <w:r w:rsidRPr="00B433D3">
        <w:rPr>
          <w:vertAlign w:val="superscript"/>
        </w:rPr>
        <w:t>2</w:t>
      </w:r>
      <w:r>
        <w:t xml:space="preserve"> </w:t>
      </w:r>
      <w:commentRangeEnd w:id="7"/>
      <w:r>
        <w:rPr>
          <w:rStyle w:val="CommentReference"/>
          <w:rFonts w:asciiTheme="minorHAnsi" w:eastAsiaTheme="minorHAnsi" w:hAnsiTheme="minorHAnsi" w:cstheme="minorBidi"/>
          <w:color w:val="auto"/>
        </w:rPr>
        <w:commentReference w:id="7"/>
      </w:r>
      <w:commentRangeEnd w:id="8"/>
      <w:r>
        <w:rPr>
          <w:rStyle w:val="CommentReference"/>
          <w:rFonts w:asciiTheme="minorHAnsi" w:eastAsiaTheme="minorHAnsi" w:hAnsiTheme="minorHAnsi" w:cstheme="minorBidi"/>
          <w:color w:val="auto"/>
        </w:rPr>
        <w:commentReference w:id="8"/>
      </w:r>
    </w:p>
    <w:p w14:paraId="1E1CDE47" w14:textId="149231A6" w:rsidR="00BF5E85" w:rsidRDefault="00BF5E85" w:rsidP="003F650E">
      <w:pPr>
        <w:pStyle w:val="P"/>
      </w:pPr>
      <w:r>
        <w:t>Connect to RAM</w:t>
      </w:r>
      <w:r w:rsidRPr="00B433D3">
        <w:rPr>
          <w:vertAlign w:val="superscript"/>
        </w:rPr>
        <w:t>2</w:t>
      </w:r>
      <w:r>
        <w:rPr>
          <w:vertAlign w:val="superscript"/>
        </w:rPr>
        <w:t xml:space="preserve"> </w:t>
      </w:r>
      <w:r>
        <w:t>from a browser, with the URL for your RAM</w:t>
      </w:r>
      <w:r w:rsidRPr="00B433D3">
        <w:rPr>
          <w:vertAlign w:val="superscript"/>
        </w:rPr>
        <w:t>2</w:t>
      </w:r>
      <w:r>
        <w:rPr>
          <w:vertAlign w:val="superscript"/>
        </w:rPr>
        <w:t xml:space="preserve"> </w:t>
      </w:r>
      <w:r>
        <w:t>server.</w:t>
      </w:r>
    </w:p>
    <w:p w14:paraId="3D9BC3DC" w14:textId="77777777" w:rsidR="00A56ED4" w:rsidRDefault="00A56ED4" w:rsidP="00A56ED4">
      <w:pPr>
        <w:pStyle w:val="img"/>
        <w:keepNext/>
      </w:pPr>
      <w:r>
        <w:drawing>
          <wp:inline distT="0" distB="0" distL="0" distR="0" wp14:anchorId="2D891B3E" wp14:editId="1462C0E6">
            <wp:extent cx="3171825" cy="3029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9528" cy="3046239"/>
                    </a:xfrm>
                    <a:prstGeom prst="rect">
                      <a:avLst/>
                    </a:prstGeom>
                    <a:noFill/>
                    <a:ln>
                      <a:noFill/>
                    </a:ln>
                  </pic:spPr>
                </pic:pic>
              </a:graphicData>
            </a:graphic>
          </wp:inline>
        </w:drawing>
      </w:r>
    </w:p>
    <w:p w14:paraId="478760A1" w14:textId="216F8054" w:rsidR="00A56ED4" w:rsidRDefault="00A56ED4" w:rsidP="004B691A">
      <w:pPr>
        <w:pStyle w:val="Caption"/>
      </w:pPr>
      <w:r>
        <w:t xml:space="preserve">Figure </w:t>
      </w:r>
      <w:r w:rsidR="00A929DC">
        <w:rPr>
          <w:noProof/>
        </w:rPr>
        <w:fldChar w:fldCharType="begin"/>
      </w:r>
      <w:r w:rsidR="00A929DC">
        <w:rPr>
          <w:noProof/>
        </w:rPr>
        <w:instrText xml:space="preserve"> SEQ Figure \* ARABIC </w:instrText>
      </w:r>
      <w:r w:rsidR="00A929DC">
        <w:rPr>
          <w:noProof/>
        </w:rPr>
        <w:fldChar w:fldCharType="separate"/>
      </w:r>
      <w:r w:rsidR="004B1E6C">
        <w:rPr>
          <w:noProof/>
        </w:rPr>
        <w:t>2</w:t>
      </w:r>
      <w:r w:rsidR="00A929DC">
        <w:rPr>
          <w:noProof/>
        </w:rPr>
        <w:fldChar w:fldCharType="end"/>
      </w:r>
      <w:r>
        <w:rPr>
          <w:lang w:val="en-US"/>
        </w:rPr>
        <w:t xml:space="preserve"> Login screen</w:t>
      </w:r>
    </w:p>
    <w:p w14:paraId="5488019D" w14:textId="77777777" w:rsidR="00BF5E85" w:rsidRDefault="00BF5E85" w:rsidP="003F650E">
      <w:pPr>
        <w:pStyle w:val="P"/>
      </w:pPr>
      <w:r>
        <w:t>Enter your username and password.</w:t>
      </w:r>
    </w:p>
    <w:p w14:paraId="00B2CA3E" w14:textId="77777777" w:rsidR="00BF5E85" w:rsidRDefault="00BF5E85" w:rsidP="003F650E">
      <w:pPr>
        <w:pStyle w:val="P"/>
      </w:pPr>
      <w:r>
        <w:t xml:space="preserve">Once you are logged in, the Dashhoard view will open. </w:t>
      </w:r>
    </w:p>
    <w:p w14:paraId="660556B5" w14:textId="77777777" w:rsidR="00BF5E85" w:rsidRDefault="00BF5E85" w:rsidP="00BF5E85">
      <w:pPr>
        <w:pStyle w:val="Heading3"/>
      </w:pPr>
      <w:r>
        <w:rPr>
          <w:lang w:val="en-US"/>
        </w:rPr>
        <w:t>First steps</w:t>
      </w:r>
    </w:p>
    <w:p w14:paraId="75DC41B5" w14:textId="77777777" w:rsidR="00BF5E85" w:rsidRDefault="00BF5E85" w:rsidP="003F650E">
      <w:pPr>
        <w:pStyle w:val="P"/>
      </w:pPr>
      <w:r>
        <w:t xml:space="preserve">The first time </w:t>
      </w:r>
      <w:proofErr w:type="gramStart"/>
      <w:r>
        <w:t>you</w:t>
      </w:r>
      <w:proofErr w:type="gramEnd"/>
      <w:r>
        <w:t xml:space="preserve"> login into RAM</w:t>
      </w:r>
      <w:r w:rsidRPr="00B433D3">
        <w:rPr>
          <w:vertAlign w:val="superscript"/>
        </w:rPr>
        <w:t>2</w:t>
      </w:r>
      <w:r>
        <w:t xml:space="preserve">, there are no shops or cells. If assets have been discovered, there will be a list of Unassigned Assets. </w:t>
      </w:r>
    </w:p>
    <w:p w14:paraId="1DD1ADE6" w14:textId="17FD3744" w:rsidR="00BF5E85" w:rsidRPr="00BE1BA0" w:rsidRDefault="00BF5E85" w:rsidP="003F650E">
      <w:pPr>
        <w:pStyle w:val="P"/>
      </w:pPr>
      <w:r>
        <w:t>Your first steps at this point will be to create shops, and cells, and, after this, to assign assets to cells. These steps are described in the next section</w:t>
      </w:r>
      <w:r w:rsidR="00EC4D1A">
        <w:t>s</w:t>
      </w:r>
      <w:r>
        <w:t>.</w:t>
      </w:r>
      <w:r w:rsidR="00EC4D1A">
        <w:t xml:space="preserve"> </w:t>
      </w:r>
      <w:ins w:id="9" w:author="david goldhar" w:date="2019-02-20T18:22:00Z">
        <w:r w:rsidR="00EC4D1A">
          <w:t>After this, you can view and manage alerts that are received for assets</w:t>
        </w:r>
      </w:ins>
      <w:ins w:id="10" w:author="david goldhar" w:date="2019-02-20T18:23:00Z">
        <w:r w:rsidR="00EC4D1A">
          <w:t>, and see the Risk Level for the shops and ce</w:t>
        </w:r>
      </w:ins>
      <w:ins w:id="11" w:author="david goldhar" w:date="2019-02-20T18:24:00Z">
        <w:r w:rsidR="00EC4D1A">
          <w:t xml:space="preserve">lls, based, in part, on </w:t>
        </w:r>
      </w:ins>
      <w:ins w:id="12" w:author="david goldhar" w:date="2019-02-21T09:58:00Z">
        <w:r w:rsidR="00FB1280">
          <w:t xml:space="preserve">the Risk Levels of </w:t>
        </w:r>
      </w:ins>
      <w:ins w:id="13" w:author="david goldhar" w:date="2019-02-20T18:24:00Z">
        <w:r w:rsidR="00EC4D1A">
          <w:t>their assets.</w:t>
        </w:r>
      </w:ins>
    </w:p>
    <w:p w14:paraId="0B82A3DE" w14:textId="3493322E" w:rsidR="00F85917" w:rsidRDefault="000A5EA7" w:rsidP="002B24A2">
      <w:pPr>
        <w:pStyle w:val="Heading2"/>
        <w:rPr>
          <w:lang w:val="en-US"/>
        </w:rPr>
      </w:pPr>
      <w:r>
        <w:rPr>
          <w:lang w:val="en-US"/>
        </w:rPr>
        <w:t xml:space="preserve">The </w:t>
      </w:r>
      <w:r w:rsidR="00F85917">
        <w:rPr>
          <w:lang w:val="en-US"/>
        </w:rPr>
        <w:t xml:space="preserve">Dashboard </w:t>
      </w:r>
    </w:p>
    <w:p w14:paraId="0032BD30" w14:textId="0577987C" w:rsidR="00387149" w:rsidRDefault="00F85917" w:rsidP="002B24A2">
      <w:pPr>
        <w:rPr>
          <w:lang w:val="en-US"/>
        </w:rPr>
      </w:pPr>
      <w:r>
        <w:rPr>
          <w:lang w:val="en-US"/>
        </w:rPr>
        <w:t xml:space="preserve">The Dashboard view shows summary information for </w:t>
      </w:r>
      <w:r w:rsidR="00387149">
        <w:rPr>
          <w:lang w:val="en-US"/>
        </w:rPr>
        <w:t xml:space="preserve">the shops </w:t>
      </w:r>
      <w:r>
        <w:rPr>
          <w:lang w:val="en-US"/>
        </w:rPr>
        <w:t xml:space="preserve">in your </w:t>
      </w:r>
      <w:r w:rsidR="009E6F9D">
        <w:rPr>
          <w:lang w:val="en-US"/>
        </w:rPr>
        <w:t>factory</w:t>
      </w:r>
      <w:r w:rsidR="00387149">
        <w:rPr>
          <w:lang w:val="en-US"/>
        </w:rPr>
        <w:t>, as well as key summary information for the factory as whole</w:t>
      </w:r>
      <w:r w:rsidR="00532316">
        <w:rPr>
          <w:lang w:val="en-US"/>
        </w:rPr>
        <w:t>.</w:t>
      </w:r>
    </w:p>
    <w:p w14:paraId="63F36464" w14:textId="77777777" w:rsidR="008E3C6E" w:rsidRDefault="00387149">
      <w:pPr>
        <w:rPr>
          <w:lang w:val="en-US"/>
        </w:rPr>
      </w:pPr>
      <w:r>
        <w:rPr>
          <w:lang w:val="en-US"/>
        </w:rPr>
        <w:t>The left side shows the shops in the factory.</w:t>
      </w:r>
      <w:r w:rsidR="00FB42C0">
        <w:rPr>
          <w:lang w:val="en-US"/>
        </w:rPr>
        <w:t xml:space="preserve"> </w:t>
      </w:r>
    </w:p>
    <w:p w14:paraId="22C743A5" w14:textId="77777777" w:rsidR="004B1E6C" w:rsidRDefault="004B1E6C" w:rsidP="004B1E6C">
      <w:pPr>
        <w:pStyle w:val="img"/>
        <w:keepNext/>
      </w:pPr>
      <w:r w:rsidRPr="004B1E6C">
        <w:lastRenderedPageBreak/>
        <w:drawing>
          <wp:inline distT="0" distB="0" distL="0" distR="0" wp14:anchorId="7873525E" wp14:editId="3BA36D1B">
            <wp:extent cx="1893308"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2190" cy="1779961"/>
                    </a:xfrm>
                    <a:prstGeom prst="rect">
                      <a:avLst/>
                    </a:prstGeom>
                  </pic:spPr>
                </pic:pic>
              </a:graphicData>
            </a:graphic>
          </wp:inline>
        </w:drawing>
      </w:r>
    </w:p>
    <w:p w14:paraId="5FCFC38A" w14:textId="3623D276" w:rsidR="008E3C6E" w:rsidRDefault="004B1E6C" w:rsidP="004B691A">
      <w:pPr>
        <w:pStyle w:val="Caption"/>
        <w:rPr>
          <w:lang w:val="en-US"/>
        </w:rPr>
      </w:pPr>
      <w:r>
        <w:t xml:space="preserve">Figure </w:t>
      </w:r>
      <w:r w:rsidR="00A929DC">
        <w:rPr>
          <w:noProof/>
        </w:rPr>
        <w:fldChar w:fldCharType="begin"/>
      </w:r>
      <w:r w:rsidR="00A929DC">
        <w:rPr>
          <w:noProof/>
        </w:rPr>
        <w:instrText xml:space="preserve"> SEQ Figure \* ARABIC </w:instrText>
      </w:r>
      <w:r w:rsidR="00A929DC">
        <w:rPr>
          <w:noProof/>
        </w:rPr>
        <w:fldChar w:fldCharType="separate"/>
      </w:r>
      <w:r>
        <w:rPr>
          <w:noProof/>
        </w:rPr>
        <w:t>3</w:t>
      </w:r>
      <w:r w:rsidR="00A929DC">
        <w:rPr>
          <w:noProof/>
        </w:rPr>
        <w:fldChar w:fldCharType="end"/>
      </w:r>
      <w:r>
        <w:rPr>
          <w:lang w:val="en-US"/>
        </w:rPr>
        <w:t xml:space="preserve"> Dashboard shops</w:t>
      </w:r>
    </w:p>
    <w:p w14:paraId="12FF3A9B" w14:textId="4F01F0DF" w:rsidR="004B1E6C" w:rsidRDefault="004B1E6C" w:rsidP="004B1E6C">
      <w:pPr>
        <w:pStyle w:val="P"/>
      </w:pPr>
      <w:commentRangeStart w:id="14"/>
      <w:commentRangeStart w:id="15"/>
      <w:commentRangeStart w:id="16"/>
      <w:r>
        <w:t>A sho</w:t>
      </w:r>
      <w:commentRangeEnd w:id="14"/>
      <w:r>
        <w:rPr>
          <w:rStyle w:val="CommentReference"/>
          <w:rFonts w:asciiTheme="minorHAnsi" w:hAnsiTheme="minorHAnsi" w:cstheme="minorBidi"/>
          <w:iCs w:val="0"/>
          <w:color w:val="auto"/>
          <w:shd w:val="clear" w:color="auto" w:fill="auto"/>
          <w:rtl/>
        </w:rPr>
        <w:commentReference w:id="14"/>
      </w:r>
      <w:commentRangeEnd w:id="15"/>
      <w:r>
        <w:rPr>
          <w:rStyle w:val="CommentReference"/>
          <w:rFonts w:asciiTheme="minorHAnsi" w:hAnsiTheme="minorHAnsi" w:cstheme="minorBidi"/>
          <w:iCs w:val="0"/>
          <w:color w:val="auto"/>
          <w:shd w:val="clear" w:color="auto" w:fill="auto"/>
        </w:rPr>
        <w:commentReference w:id="15"/>
      </w:r>
      <w:commentRangeEnd w:id="16"/>
      <w:r>
        <w:rPr>
          <w:rStyle w:val="CommentReference"/>
          <w:rFonts w:asciiTheme="minorHAnsi" w:hAnsiTheme="minorHAnsi" w:cstheme="minorBidi"/>
          <w:iCs w:val="0"/>
          <w:color w:val="auto"/>
          <w:shd w:val="clear" w:color="auto" w:fill="auto"/>
        </w:rPr>
        <w:commentReference w:id="16"/>
      </w:r>
      <w:r>
        <w:t>p marked with a red dot (</w:t>
      </w:r>
      <w:r w:rsidRPr="004B1E6C">
        <w:rPr>
          <w:noProof/>
        </w:rPr>
        <w:drawing>
          <wp:inline distT="0" distB="0" distL="0" distR="0" wp14:anchorId="3D33E392" wp14:editId="0AAE2751">
            <wp:extent cx="114316" cy="10479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316" cy="104790"/>
                    </a:xfrm>
                    <a:prstGeom prst="rect">
                      <a:avLst/>
                    </a:prstGeom>
                  </pic:spPr>
                </pic:pic>
              </a:graphicData>
            </a:graphic>
          </wp:inline>
        </w:drawing>
      </w:r>
      <w:r>
        <w:t xml:space="preserve">) indicates there are alerts for one or more assets in the shop. </w:t>
      </w:r>
      <w:r w:rsidR="00267374">
        <w:t>You can navigate from here to a view of the alerts for the shop (this is explained below).</w:t>
      </w:r>
    </w:p>
    <w:p w14:paraId="6477F4FE" w14:textId="2337A1D1" w:rsidR="004B1E6C" w:rsidRDefault="004B1E6C" w:rsidP="004B1E6C">
      <w:pPr>
        <w:pStyle w:val="img"/>
      </w:pPr>
      <w:r w:rsidRPr="004B1E6C">
        <w:drawing>
          <wp:inline distT="0" distB="0" distL="0" distR="0" wp14:anchorId="6B0104B4" wp14:editId="1E2CEF53">
            <wp:extent cx="1809750" cy="4524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0097" cy="455025"/>
                    </a:xfrm>
                    <a:prstGeom prst="rect">
                      <a:avLst/>
                    </a:prstGeom>
                  </pic:spPr>
                </pic:pic>
              </a:graphicData>
            </a:graphic>
          </wp:inline>
        </w:drawing>
      </w:r>
    </w:p>
    <w:p w14:paraId="174DCE10" w14:textId="77777777" w:rsidR="004B1E6C" w:rsidRPr="004B1E6C" w:rsidRDefault="004B1E6C" w:rsidP="004B1E6C">
      <w:pPr>
        <w:pStyle w:val="P"/>
      </w:pPr>
    </w:p>
    <w:p w14:paraId="2DD544DB" w14:textId="0B5F3DBA" w:rsidR="00F85917" w:rsidRDefault="00387149">
      <w:pPr>
        <w:rPr>
          <w:lang w:val="en-US"/>
        </w:rPr>
      </w:pPr>
      <w:r>
        <w:rPr>
          <w:lang w:val="en-US"/>
        </w:rPr>
        <w:t>Select one of the shops, to see information for it.</w:t>
      </w:r>
    </w:p>
    <w:p w14:paraId="69BF4ACA" w14:textId="18CAE0AA" w:rsidR="00F85917" w:rsidRDefault="00532316" w:rsidP="001B44FB">
      <w:pPr>
        <w:pStyle w:val="ul"/>
      </w:pPr>
      <w:r>
        <w:t>T</w:t>
      </w:r>
      <w:r w:rsidR="00F85917">
        <w:t>he overall Risk Level for the shop</w:t>
      </w:r>
    </w:p>
    <w:p w14:paraId="27C4A680" w14:textId="3A199746" w:rsidR="00D267CA" w:rsidRDefault="00532316" w:rsidP="001B44FB">
      <w:pPr>
        <w:pStyle w:val="ul"/>
      </w:pPr>
      <w:r>
        <w:t>T</w:t>
      </w:r>
      <w:r w:rsidR="00D267CA">
        <w:t>he number of production cells in the shop</w:t>
      </w:r>
    </w:p>
    <w:p w14:paraId="5BFB0207" w14:textId="15C92A56" w:rsidR="00F85917" w:rsidRDefault="00532316" w:rsidP="001B44FB">
      <w:pPr>
        <w:pStyle w:val="ul"/>
      </w:pPr>
      <w:r>
        <w:t>T</w:t>
      </w:r>
      <w:r w:rsidR="00F85917">
        <w:t>he number of assets in the shop (</w:t>
      </w:r>
      <w:r>
        <w:t xml:space="preserve">with distribution by </w:t>
      </w:r>
      <w:r w:rsidR="00F85917">
        <w:t>cells</w:t>
      </w:r>
      <w:r>
        <w:t xml:space="preserve"> and types</w:t>
      </w:r>
      <w:r w:rsidR="00F85917">
        <w:t>)</w:t>
      </w:r>
    </w:p>
    <w:p w14:paraId="4789A0D5" w14:textId="34B49322" w:rsidR="00F85917" w:rsidRDefault="00532316" w:rsidP="001B44FB">
      <w:pPr>
        <w:pStyle w:val="ul"/>
      </w:pPr>
      <w:r>
        <w:t>T</w:t>
      </w:r>
      <w:r w:rsidR="00F85917">
        <w:t xml:space="preserve">he number of alerts that have been </w:t>
      </w:r>
      <w:r w:rsidRPr="00532316">
        <w:t>triggered</w:t>
      </w:r>
      <w:r w:rsidRPr="00532316" w:rsidDel="00532316">
        <w:t xml:space="preserve"> </w:t>
      </w:r>
      <w:r w:rsidR="00F85917">
        <w:t>for the shop</w:t>
      </w:r>
      <w:r>
        <w:t xml:space="preserve"> (with distribution by the cells and types)</w:t>
      </w:r>
    </w:p>
    <w:p w14:paraId="05EBE080" w14:textId="77777777" w:rsidR="00F85917" w:rsidRDefault="00F85917" w:rsidP="00601C43">
      <w:pPr>
        <w:pStyle w:val="img"/>
        <w:keepNext/>
      </w:pPr>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5104F2A" w14:textId="06E3A805"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4</w:t>
      </w:r>
      <w:r>
        <w:rPr>
          <w:noProof/>
        </w:rPr>
        <w:fldChar w:fldCharType="end"/>
      </w:r>
      <w:r>
        <w:rPr>
          <w:lang w:val="en-US"/>
        </w:rPr>
        <w:t xml:space="preserve"> Dashboard view</w:t>
      </w:r>
    </w:p>
    <w:p w14:paraId="5616A0FC" w14:textId="5C9E31E1" w:rsidR="00F85917" w:rsidRDefault="00F85917" w:rsidP="003F650E">
      <w:pPr>
        <w:pStyle w:val="P"/>
      </w:pPr>
      <w:r>
        <w:t xml:space="preserve">The center of the Dashboard shows </w:t>
      </w:r>
      <w:r w:rsidR="00B269E7">
        <w:t xml:space="preserve">a pie-chart distribution of </w:t>
      </w:r>
      <w:r>
        <w:t>the Risk Level</w:t>
      </w:r>
      <w:r w:rsidR="00B269E7">
        <w:t>s</w:t>
      </w:r>
      <w:r>
        <w:t xml:space="preserve"> of the production cells in the shop. This is color-coded by Risk Level. </w:t>
      </w:r>
    </w:p>
    <w:p w14:paraId="3D2AB4D8" w14:textId="77777777" w:rsidR="00F85917" w:rsidRDefault="00F85917" w:rsidP="00520121">
      <w:pPr>
        <w:pStyle w:val="img"/>
        <w:keepNext/>
      </w:pPr>
      <w:r w:rsidRPr="0024167B">
        <w:lastRenderedPageBreak/>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388" cy="1845249"/>
                    </a:xfrm>
                    <a:prstGeom prst="rect">
                      <a:avLst/>
                    </a:prstGeom>
                  </pic:spPr>
                </pic:pic>
              </a:graphicData>
            </a:graphic>
          </wp:inline>
        </w:drawing>
      </w:r>
    </w:p>
    <w:p w14:paraId="2A689F62" w14:textId="3872C502" w:rsidR="00F85917" w:rsidRDefault="00F85917" w:rsidP="004B691A">
      <w:pPr>
        <w:pStyle w:val="Caption"/>
      </w:pPr>
      <w:r>
        <w:t xml:space="preserve">Figure </w:t>
      </w:r>
      <w:r>
        <w:rPr>
          <w:noProof/>
        </w:rPr>
        <w:fldChar w:fldCharType="begin"/>
      </w:r>
      <w:r>
        <w:rPr>
          <w:noProof/>
        </w:rPr>
        <w:instrText xml:space="preserve"> SEQ Figure \* ARABIC </w:instrText>
      </w:r>
      <w:r>
        <w:rPr>
          <w:noProof/>
        </w:rPr>
        <w:fldChar w:fldCharType="separate"/>
      </w:r>
      <w:r w:rsidR="004B1E6C">
        <w:rPr>
          <w:noProof/>
        </w:rPr>
        <w:t>5</w:t>
      </w:r>
      <w:r>
        <w:rPr>
          <w:noProof/>
        </w:rPr>
        <w:fldChar w:fldCharType="end"/>
      </w:r>
      <w:r>
        <w:rPr>
          <w:lang w:val="en-US"/>
        </w:rPr>
        <w:t xml:space="preserve"> Cell Risk Level </w:t>
      </w:r>
      <w:r w:rsidR="00F86C15">
        <w:rPr>
          <w:lang w:val="en-US"/>
        </w:rPr>
        <w:t xml:space="preserve">pie-chart </w:t>
      </w:r>
      <w:r>
        <w:rPr>
          <w:lang w:val="en-US"/>
        </w:rPr>
        <w:t>distribution</w:t>
      </w:r>
    </w:p>
    <w:p w14:paraId="14F2A227" w14:textId="538017EE" w:rsidR="00B269E7" w:rsidRDefault="00B269E7" w:rsidP="003F650E">
      <w:pPr>
        <w:pStyle w:val="P"/>
      </w:pPr>
      <w:r>
        <w:t>There are four different Risk Levels: Critical, High, Medium, and Low.</w:t>
      </w:r>
    </w:p>
    <w:p w14:paraId="0AB72F13" w14:textId="6D8EA8E7" w:rsidR="00F85917" w:rsidRDefault="00F85917" w:rsidP="003F650E">
      <w:pPr>
        <w:pStyle w:val="P"/>
      </w:pPr>
      <w:r>
        <w:t>In the example above, there is one cell at Risk Level ‘High’, and one at ‘Critical’ (and the third not at risk).</w:t>
      </w:r>
    </w:p>
    <w:p w14:paraId="30958F6B" w14:textId="45CEFE85" w:rsidR="00F85917" w:rsidRDefault="00F85917" w:rsidP="003F650E">
      <w:pPr>
        <w:pStyle w:val="P"/>
      </w:pPr>
      <w:r>
        <w:t>Click on one of the Risk Levels</w:t>
      </w:r>
      <w:r w:rsidR="00B269E7">
        <w:t xml:space="preserve"> in the pie-chart</w:t>
      </w:r>
      <w:r>
        <w:t xml:space="preserve">, to show more detail. </w:t>
      </w:r>
      <w:r w:rsidR="00B269E7">
        <w:t xml:space="preserve">This is shown on the right. </w:t>
      </w:r>
      <w:r>
        <w:t>In the example below the cell at High Risk has 7 assets affected by risk, with 10 alerts generated.</w:t>
      </w:r>
    </w:p>
    <w:p w14:paraId="74ABD974" w14:textId="77777777" w:rsidR="00F85917" w:rsidRDefault="00F85917" w:rsidP="00DD4036">
      <w:pPr>
        <w:pStyle w:val="img"/>
        <w:keepNext/>
      </w:pPr>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7FC23252" w14:textId="47DFD54D"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6</w:t>
      </w:r>
      <w:r>
        <w:rPr>
          <w:noProof/>
        </w:rPr>
        <w:fldChar w:fldCharType="end"/>
      </w:r>
      <w:r>
        <w:rPr>
          <w:lang w:val="en-US"/>
        </w:rPr>
        <w:t xml:space="preserve"> At-risk production cell details</w:t>
      </w:r>
    </w:p>
    <w:p w14:paraId="5811654E" w14:textId="79C95956" w:rsidR="00F85917" w:rsidRDefault="00F85917" w:rsidP="003F650E">
      <w:pPr>
        <w:pStyle w:val="P"/>
      </w:pPr>
      <w:r>
        <w:t>Click on the detail at the righ</w:t>
      </w:r>
      <w:r w:rsidR="00B269E7">
        <w:t>t</w:t>
      </w:r>
      <w:r>
        <w:t xml:space="preserve"> </w:t>
      </w:r>
      <w:r w:rsidR="00F863AE">
        <w:t xml:space="preserve">(“Body cell”) </w:t>
      </w:r>
      <w:r>
        <w:t>to open a list of the alerts for the cell.</w:t>
      </w:r>
    </w:p>
    <w:p w14:paraId="2E68425F" w14:textId="77777777" w:rsidR="00F85917" w:rsidRDefault="00F85917" w:rsidP="0039096F">
      <w:pPr>
        <w:pStyle w:val="img"/>
        <w:keepNext/>
      </w:pPr>
      <w:r>
        <w:lastRenderedPageBreak/>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70C6F29A" w14:textId="7143C4E0"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7</w:t>
      </w:r>
      <w:r>
        <w:rPr>
          <w:noProof/>
        </w:rPr>
        <w:fldChar w:fldCharType="end"/>
      </w:r>
      <w:r>
        <w:rPr>
          <w:lang w:val="en-US"/>
        </w:rPr>
        <w:t xml:space="preserve"> Alerts for Production Cell</w:t>
      </w:r>
    </w:p>
    <w:p w14:paraId="23AF5CBB" w14:textId="77777777" w:rsidR="00F85917" w:rsidRDefault="00F85917" w:rsidP="002B24A2">
      <w:pPr>
        <w:pStyle w:val="Heading3"/>
        <w:rPr>
          <w:lang w:val="en-US"/>
        </w:rPr>
      </w:pPr>
      <w:r>
        <w:rPr>
          <w:lang w:val="en-US"/>
        </w:rPr>
        <w:t>Asset Distribution</w:t>
      </w:r>
    </w:p>
    <w:p w14:paraId="19854A94" w14:textId="15FE4D36" w:rsidR="00F85917" w:rsidRDefault="00F85917" w:rsidP="003F650E">
      <w:pPr>
        <w:pStyle w:val="P"/>
      </w:pPr>
      <w:r>
        <w:t xml:space="preserve">From the Dashboard, you can see a distribution of assets </w:t>
      </w:r>
      <w:r w:rsidR="004C1FAD">
        <w:t xml:space="preserve">in the shop, </w:t>
      </w:r>
      <w:r>
        <w:t>according to asset type or production cell.</w:t>
      </w:r>
    </w:p>
    <w:p w14:paraId="298ABEAC" w14:textId="0E7D4351" w:rsidR="00F85917" w:rsidRPr="006B1D06" w:rsidRDefault="00F85917" w:rsidP="003F650E">
      <w:pPr>
        <w:pStyle w:val="P"/>
      </w:pPr>
      <w:r>
        <w:t xml:space="preserve">Click </w:t>
      </w:r>
      <w:r w:rsidRPr="000D156E">
        <w:rPr>
          <w:rStyle w:val="UI-item"/>
        </w:rPr>
        <w:t>Assets Distributio</w:t>
      </w:r>
      <w:r w:rsidRPr="006B1D06">
        <w:rPr>
          <w:i/>
        </w:rPr>
        <w:t>n</w:t>
      </w:r>
      <w:r>
        <w:t xml:space="preserve"> on the Dashboard and select the distribution type.</w:t>
      </w:r>
    </w:p>
    <w:p w14:paraId="4AC19B15" w14:textId="77777777" w:rsidR="00F85917" w:rsidRDefault="00F85917">
      <w:pPr>
        <w:pStyle w:val="img"/>
        <w:keepNext/>
      </w:pPr>
      <w:r>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0067633A" w14:textId="783E4368"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8</w:t>
      </w:r>
      <w:r>
        <w:rPr>
          <w:noProof/>
        </w:rPr>
        <w:fldChar w:fldCharType="end"/>
      </w:r>
      <w:r>
        <w:rPr>
          <w:lang w:val="en-US"/>
        </w:rPr>
        <w:t xml:space="preserve"> Asset Distribution by Asset Type</w:t>
      </w:r>
    </w:p>
    <w:p w14:paraId="19565F72" w14:textId="77777777" w:rsidR="00F85917" w:rsidRDefault="00F85917" w:rsidP="002B24A2">
      <w:pPr>
        <w:pStyle w:val="Heading3"/>
        <w:rPr>
          <w:lang w:val="en-US"/>
        </w:rPr>
      </w:pPr>
      <w:r>
        <w:rPr>
          <w:lang w:val="en-US"/>
        </w:rPr>
        <w:t>Alert Distribution</w:t>
      </w:r>
    </w:p>
    <w:p w14:paraId="219854CF" w14:textId="26BEFD8B" w:rsidR="00F85917" w:rsidRDefault="00F85917" w:rsidP="003F650E">
      <w:pPr>
        <w:pStyle w:val="P"/>
      </w:pPr>
      <w:r>
        <w:t xml:space="preserve">From the Dashboard, you can also see a distribution of alerts </w:t>
      </w:r>
      <w:r w:rsidR="004C1FAD">
        <w:t xml:space="preserve">generated for assets in the shop, </w:t>
      </w:r>
      <w:r>
        <w:t>according to alert type or production cell.</w:t>
      </w:r>
    </w:p>
    <w:p w14:paraId="6BFA5A7A" w14:textId="768C243C" w:rsidR="00F85917" w:rsidRDefault="00F85917" w:rsidP="003F650E">
      <w:pPr>
        <w:pStyle w:val="P"/>
      </w:pPr>
      <w:r>
        <w:t xml:space="preserve">Click </w:t>
      </w:r>
      <w:r w:rsidRPr="000D156E">
        <w:rPr>
          <w:rStyle w:val="UI-item"/>
        </w:rPr>
        <w:t>Alert Distribution</w:t>
      </w:r>
      <w:r>
        <w:t xml:space="preserve"> on the Dashboard and select the distribution type.</w:t>
      </w:r>
    </w:p>
    <w:p w14:paraId="7E6DDF18" w14:textId="77777777" w:rsidR="00F85917" w:rsidRDefault="00F85917">
      <w:pPr>
        <w:pStyle w:val="img"/>
        <w:keepNext/>
      </w:pPr>
      <w:r>
        <w:lastRenderedPageBreak/>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5814A7C2" w14:textId="44EB63B7"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9</w:t>
      </w:r>
      <w:r>
        <w:rPr>
          <w:noProof/>
        </w:rPr>
        <w:fldChar w:fldCharType="end"/>
      </w:r>
      <w:r>
        <w:rPr>
          <w:lang w:val="en-US"/>
        </w:rPr>
        <w:t xml:space="preserve"> Alert Distribution by Alert Type</w:t>
      </w:r>
    </w:p>
    <w:p w14:paraId="2B74AA0D" w14:textId="77777777" w:rsidR="00F85917" w:rsidRDefault="00F85917" w:rsidP="002B24A2">
      <w:pPr>
        <w:pStyle w:val="Heading3"/>
        <w:rPr>
          <w:lang w:val="en-US"/>
        </w:rPr>
      </w:pPr>
      <w:r>
        <w:rPr>
          <w:lang w:val="en-US"/>
        </w:rPr>
        <w:t>Unassigned Assets</w:t>
      </w:r>
    </w:p>
    <w:p w14:paraId="35AC6FC4" w14:textId="018FB43B" w:rsidR="00F85917" w:rsidRPr="003B4D92" w:rsidRDefault="00F863AE">
      <w:pPr>
        <w:rPr>
          <w:lang w:val="en-US"/>
        </w:rPr>
      </w:pPr>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r w:rsidR="00F85917">
        <w:t xml:space="preserve">see a list of unassigned assets (assets that are not assigned to any production cell) </w:t>
      </w:r>
      <w:r>
        <w:rPr>
          <w:lang w:val="en-US"/>
        </w:rPr>
        <w:t>I</w:t>
      </w:r>
      <w:r w:rsidR="001B4775">
        <w:rPr>
          <w:lang w:val="en-US"/>
        </w:rPr>
        <w:t>n this view, there is no overall Risk Level</w:t>
      </w:r>
      <w:r>
        <w:rPr>
          <w:lang w:val="en-US"/>
        </w:rPr>
        <w:t>.</w:t>
      </w:r>
    </w:p>
    <w:p w14:paraId="33489123" w14:textId="77777777" w:rsidR="00F85917" w:rsidRDefault="00F85917">
      <w:pPr>
        <w:pStyle w:val="img"/>
        <w:keepNext/>
      </w:pPr>
      <w:r>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14:paraId="01F4CAE1" w14:textId="50C8A43A"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10</w:t>
      </w:r>
      <w:r>
        <w:rPr>
          <w:noProof/>
        </w:rPr>
        <w:fldChar w:fldCharType="end"/>
      </w:r>
      <w:r>
        <w:rPr>
          <w:lang w:val="en-US"/>
        </w:rPr>
        <w:t xml:space="preserve"> Unassigned Assets</w:t>
      </w:r>
    </w:p>
    <w:p w14:paraId="7DD18E50" w14:textId="40F533DE" w:rsidR="0044379C" w:rsidRPr="000D0438" w:rsidRDefault="0044379C" w:rsidP="003F650E">
      <w:pPr>
        <w:pStyle w:val="P"/>
      </w:pPr>
      <w:r>
        <w:t xml:space="preserve">Click </w:t>
      </w:r>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7071" cy="162917"/>
                    </a:xfrm>
                    <a:prstGeom prst="rect">
                      <a:avLst/>
                    </a:prstGeom>
                  </pic:spPr>
                </pic:pic>
              </a:graphicData>
            </a:graphic>
          </wp:inline>
        </w:drawing>
      </w:r>
      <w:r>
        <w:t xml:space="preserve">, on the right, to open the list of Unassigned Assets. </w:t>
      </w:r>
      <w:r w:rsidR="00F863AE">
        <w:t>From t</w:t>
      </w:r>
      <w:r>
        <w:t>here, you can view details for the assets, and assign them to production cells.</w:t>
      </w:r>
    </w:p>
    <w:p w14:paraId="7871860B" w14:textId="2A638DE4" w:rsidR="00231A41" w:rsidRPr="00E20B16" w:rsidRDefault="00231A41" w:rsidP="002B24A2">
      <w:pPr>
        <w:pStyle w:val="Heading3"/>
      </w:pPr>
      <w:r>
        <w:t>Navigation from the Dashboard</w:t>
      </w:r>
    </w:p>
    <w:p w14:paraId="15F631AA" w14:textId="15C6C617" w:rsidR="003B6A31" w:rsidRDefault="003B6A31" w:rsidP="003F650E">
      <w:pPr>
        <w:pStyle w:val="P"/>
      </w:pPr>
      <w:r>
        <w:t xml:space="preserve">At the top of </w:t>
      </w:r>
      <w:r w:rsidR="00F8584C">
        <w:t xml:space="preserve">every page, including the Dashboard, </w:t>
      </w:r>
      <w:r>
        <w:t>is the top-level menu-bar.</w:t>
      </w:r>
    </w:p>
    <w:p w14:paraId="20DC076C" w14:textId="77777777" w:rsidR="003B6A31" w:rsidRDefault="003B6A31" w:rsidP="003B6A31">
      <w:pPr>
        <w:pStyle w:val="img"/>
      </w:pPr>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636" cy="314369"/>
                    </a:xfrm>
                    <a:prstGeom prst="rect">
                      <a:avLst/>
                    </a:prstGeom>
                  </pic:spPr>
                </pic:pic>
              </a:graphicData>
            </a:graphic>
          </wp:inline>
        </w:drawing>
      </w:r>
    </w:p>
    <w:p w14:paraId="34158AB5" w14:textId="4C40F3A7" w:rsidR="003B6A31" w:rsidRDefault="003B6A31" w:rsidP="003F650E">
      <w:pPr>
        <w:pStyle w:val="P"/>
      </w:pPr>
      <w:r>
        <w:t>Use these menus to navigate to different pages</w:t>
      </w:r>
      <w:r w:rsidR="00F8584C">
        <w:t xml:space="preserve"> in </w:t>
      </w:r>
      <w:r w:rsidR="00610F02">
        <w:t>RAM</w:t>
      </w:r>
      <w:r w:rsidR="00610F02" w:rsidRPr="00B433D3">
        <w:rPr>
          <w:vertAlign w:val="superscript"/>
        </w:rPr>
        <w:t>2</w:t>
      </w:r>
      <w:r w:rsidR="00610F02">
        <w:t>,</w:t>
      </w:r>
      <w:r>
        <w:t xml:space="preserve"> to perform </w:t>
      </w:r>
      <w:r w:rsidR="00F8584C">
        <w:t xml:space="preserve">the </w:t>
      </w:r>
      <w:r>
        <w:t>actions discussed in later sections</w:t>
      </w:r>
      <w:r w:rsidR="00F8584C">
        <w:t>.</w:t>
      </w:r>
    </w:p>
    <w:p w14:paraId="1C574B77" w14:textId="4255D644" w:rsidR="00F8584C" w:rsidRPr="00B227D3" w:rsidRDefault="00F8584C" w:rsidP="003F650E">
      <w:pPr>
        <w:pStyle w:val="P"/>
      </w:pPr>
      <w:r w:rsidRPr="00E20B16">
        <w:rPr>
          <w:rStyle w:val="UI-item"/>
        </w:rPr>
        <w:t>Dashboard</w:t>
      </w:r>
      <w:r>
        <w:t xml:space="preserve"> – navigate to the Dashboard</w:t>
      </w:r>
    </w:p>
    <w:p w14:paraId="7D649006" w14:textId="3D7D9921" w:rsidR="003B6A31" w:rsidRDefault="006728DB" w:rsidP="003F650E">
      <w:pPr>
        <w:pStyle w:val="P"/>
      </w:pPr>
      <w:r w:rsidRPr="00E20B16">
        <w:rPr>
          <w:rStyle w:val="UI-item"/>
        </w:rPr>
        <w:lastRenderedPageBreak/>
        <w:t>Investigate</w:t>
      </w:r>
      <w:r>
        <w:t xml:space="preserve"> –navigate to the Alerts page</w:t>
      </w:r>
    </w:p>
    <w:p w14:paraId="18539DE5" w14:textId="3A639B3A" w:rsidR="006728DB" w:rsidRDefault="006728DB" w:rsidP="003F650E">
      <w:pPr>
        <w:pStyle w:val="P"/>
      </w:pPr>
      <w:r w:rsidRPr="00E20B16">
        <w:rPr>
          <w:rStyle w:val="UI-item"/>
        </w:rPr>
        <w:t>Factory</w:t>
      </w:r>
      <w:r>
        <w:t xml:space="preserve"> –navigate to the Shops, Production Cells, and Assets pages</w:t>
      </w:r>
    </w:p>
    <w:p w14:paraId="6990BF9C" w14:textId="1EC78EE1" w:rsidR="006728DB" w:rsidRDefault="006728DB" w:rsidP="003F650E">
      <w:pPr>
        <w:pStyle w:val="P"/>
      </w:pPr>
      <w:r w:rsidRPr="00E20B16">
        <w:rPr>
          <w:rStyle w:val="UI-item"/>
        </w:rPr>
        <w:t>More</w:t>
      </w:r>
      <w:r>
        <w:t xml:space="preserve"> – navigate to the </w:t>
      </w:r>
      <w:r w:rsidR="00F863AE">
        <w:t>Settings, Language</w:t>
      </w:r>
      <w:r>
        <w:t>, and Troubleshooting pages</w:t>
      </w:r>
    </w:p>
    <w:p w14:paraId="4C868F78" w14:textId="059E6BB6" w:rsidR="002508E8" w:rsidRPr="000D0438" w:rsidRDefault="002508E8" w:rsidP="003F650E">
      <w:pPr>
        <w:pStyle w:val="P"/>
      </w:pPr>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page.</w:t>
      </w:r>
    </w:p>
    <w:p w14:paraId="340CF99D" w14:textId="50DEB3C0" w:rsidR="006458C9" w:rsidRDefault="006458C9" w:rsidP="008670FE">
      <w:pPr>
        <w:pStyle w:val="Heading1"/>
        <w:rPr>
          <w:lang w:val="en-US"/>
        </w:rPr>
      </w:pPr>
      <w:r>
        <w:rPr>
          <w:lang w:val="en-US"/>
        </w:rPr>
        <w:lastRenderedPageBreak/>
        <w:t xml:space="preserve">Factory </w:t>
      </w:r>
      <w:r w:rsidR="0058326A">
        <w:rPr>
          <w:lang w:val="en-US"/>
        </w:rPr>
        <w:t>M</w:t>
      </w:r>
      <w:r>
        <w:rPr>
          <w:lang w:val="en-US"/>
        </w:rPr>
        <w:t>anagement</w:t>
      </w:r>
    </w:p>
    <w:p w14:paraId="63509287" w14:textId="1B98EF25" w:rsidR="00E4370D" w:rsidRPr="00ED52DC" w:rsidRDefault="00E4370D" w:rsidP="003F650E">
      <w:pPr>
        <w:pStyle w:val="P"/>
      </w:pPr>
      <w:r>
        <w:t>RAM</w:t>
      </w:r>
      <w:r w:rsidRPr="00B433D3">
        <w:rPr>
          <w:vertAlign w:val="superscript"/>
        </w:rPr>
        <w:t>2</w:t>
      </w:r>
      <w:r>
        <w:rPr>
          <w:vertAlign w:val="superscript"/>
        </w:rPr>
        <w:t xml:space="preserve"> </w:t>
      </w:r>
      <w:r>
        <w:t xml:space="preserve">manages the factory by dividing </w:t>
      </w:r>
      <w:r w:rsidR="0053211B">
        <w:t xml:space="preserve">it </w:t>
      </w:r>
      <w:r>
        <w:t xml:space="preserve">hierarchically into </w:t>
      </w:r>
      <w:r w:rsidR="0053211B">
        <w:t xml:space="preserve">two </w:t>
      </w:r>
      <w:r>
        <w:t>operational layers</w:t>
      </w:r>
      <w:r w:rsidR="0053211B">
        <w:t>, shops, and cells.</w:t>
      </w:r>
    </w:p>
    <w:p w14:paraId="0DB68436" w14:textId="52BA871B" w:rsidR="006946C7" w:rsidRDefault="00610F02" w:rsidP="003F650E">
      <w:pPr>
        <w:pStyle w:val="P"/>
      </w:pPr>
      <w:r>
        <w:t>RAM</w:t>
      </w:r>
      <w:r w:rsidRPr="00B433D3">
        <w:rPr>
          <w:vertAlign w:val="superscript"/>
        </w:rPr>
        <w:t>2</w:t>
      </w:r>
      <w:r>
        <w:t xml:space="preserve"> </w:t>
      </w:r>
      <w:r w:rsidR="0053211B">
        <w:t xml:space="preserve">builds </w:t>
      </w:r>
      <w:r w:rsidR="001F5744">
        <w:t>a</w:t>
      </w:r>
      <w:r w:rsidR="00E4370D">
        <w:t>n asset</w:t>
      </w:r>
      <w:r w:rsidR="001F5744">
        <w:t xml:space="preserve"> </w:t>
      </w:r>
      <w:r w:rsidR="00E4370D">
        <w:t>invent</w:t>
      </w:r>
      <w:r w:rsidR="00116D84">
        <w:t>o</w:t>
      </w:r>
      <w:r w:rsidR="00E4370D">
        <w:t xml:space="preserve">ry </w:t>
      </w:r>
      <w:r w:rsidR="001F5744">
        <w:t xml:space="preserve">automatically, based on information received from Asset Collectors in the </w:t>
      </w:r>
      <w:r w:rsidR="00E4370D">
        <w:t>network</w:t>
      </w:r>
      <w:r w:rsidR="00D02B18">
        <w:t>.</w:t>
      </w:r>
    </w:p>
    <w:p w14:paraId="41B381A9" w14:textId="5A06C2CB" w:rsidR="00D02B18" w:rsidRDefault="00522E06" w:rsidP="003F650E">
      <w:pPr>
        <w:pStyle w:val="P"/>
      </w:pPr>
      <w:r>
        <w:t xml:space="preserve">Once shops and cells are defined, </w:t>
      </w:r>
      <w:r w:rsidR="001F5744">
        <w:t>y</w:t>
      </w:r>
      <w:r w:rsidR="00D02B18">
        <w:t xml:space="preserve">ou can </w:t>
      </w:r>
      <w:r w:rsidR="001F5744">
        <w:t xml:space="preserve">assign </w:t>
      </w:r>
      <w:r w:rsidR="00D02B18">
        <w:t xml:space="preserve">cells to shops, and </w:t>
      </w:r>
      <w:r w:rsidR="001F5744">
        <w:t xml:space="preserve">then </w:t>
      </w:r>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3F650E">
      <w:pPr>
        <w:pStyle w:val="P"/>
      </w:pPr>
      <w:r>
        <w:t xml:space="preserve">Shops are the highest-level entity in a </w:t>
      </w:r>
      <w:r w:rsidR="007F0871">
        <w:t>factory</w:t>
      </w:r>
      <w:r>
        <w:t>.</w:t>
      </w:r>
      <w:r w:rsidR="009F42B6">
        <w:t xml:space="preserve"> Shops contain production cells.</w:t>
      </w:r>
    </w:p>
    <w:p w14:paraId="71D8A66B" w14:textId="77777777" w:rsidR="00611DB4" w:rsidRDefault="00440578" w:rsidP="008A1CFC">
      <w:pPr>
        <w:pStyle w:val="Heading3"/>
        <w:rPr>
          <w:lang w:val="en-US"/>
        </w:rPr>
      </w:pPr>
      <w:r>
        <w:rPr>
          <w:lang w:val="en-US"/>
        </w:rPr>
        <w:t xml:space="preserve">Shop view </w:t>
      </w:r>
    </w:p>
    <w:p w14:paraId="3C959A95" w14:textId="3F6B228A" w:rsidR="00611DB4" w:rsidRDefault="00611DB4" w:rsidP="003F650E">
      <w:pPr>
        <w:pStyle w:val="P"/>
      </w:pPr>
      <w:r>
        <w:t xml:space="preserve">Select </w:t>
      </w:r>
      <w:r w:rsidRPr="00D302AB">
        <w:rPr>
          <w:rStyle w:val="UI-item"/>
        </w:rPr>
        <w:t>Shops</w:t>
      </w:r>
      <w:r>
        <w:t xml:space="preserve"> from the </w:t>
      </w:r>
      <w:r w:rsidRPr="00D302AB">
        <w:rPr>
          <w:rStyle w:val="UI-item"/>
        </w:rPr>
        <w:t>Factory</w:t>
      </w:r>
      <w:r>
        <w:t xml:space="preserve"> menu to see the shops you have defined for the </w:t>
      </w:r>
      <w:r w:rsidR="0039096F">
        <w:t>factory</w:t>
      </w:r>
      <w:r>
        <w:t>.</w:t>
      </w:r>
      <w:r w:rsidR="00C37810">
        <w:t xml:space="preserve"> Each shop in the view is shown as a ‘card’.</w:t>
      </w:r>
    </w:p>
    <w:p w14:paraId="52582C55" w14:textId="77777777" w:rsidR="00611DB4" w:rsidRDefault="00611DB4" w:rsidP="00611DB4">
      <w:pPr>
        <w:pStyle w:val="img"/>
        <w:keepNext/>
      </w:pPr>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p>
    <w:p w14:paraId="1BA9896E" w14:textId="79D5B00C" w:rsidR="00611DB4" w:rsidRDefault="00611DB4" w:rsidP="004B691A">
      <w:pPr>
        <w:pStyle w:val="Caption"/>
      </w:pPr>
      <w:r>
        <w:t xml:space="preserve">Figure </w:t>
      </w:r>
      <w:r>
        <w:rPr>
          <w:noProof/>
        </w:rPr>
        <w:fldChar w:fldCharType="begin"/>
      </w:r>
      <w:r>
        <w:rPr>
          <w:noProof/>
        </w:rPr>
        <w:instrText xml:space="preserve"> SEQ Figure \* ARABIC </w:instrText>
      </w:r>
      <w:r>
        <w:rPr>
          <w:noProof/>
        </w:rPr>
        <w:fldChar w:fldCharType="separate"/>
      </w:r>
      <w:r w:rsidR="004B1E6C">
        <w:rPr>
          <w:noProof/>
        </w:rPr>
        <w:t>11</w:t>
      </w:r>
      <w:r>
        <w:rPr>
          <w:noProof/>
        </w:rPr>
        <w:fldChar w:fldCharType="end"/>
      </w:r>
      <w:r>
        <w:rPr>
          <w:lang w:val="en-US"/>
        </w:rPr>
        <w:t xml:space="preserve"> Shops</w:t>
      </w:r>
    </w:p>
    <w:p w14:paraId="5209FE8D" w14:textId="3E929292" w:rsidR="00611DB4" w:rsidRDefault="00611DB4" w:rsidP="003F650E">
      <w:pPr>
        <w:pStyle w:val="P"/>
      </w:pPr>
      <w:r>
        <w:t xml:space="preserve">Each </w:t>
      </w:r>
      <w:r w:rsidR="00C37810">
        <w:t xml:space="preserve">card </w:t>
      </w:r>
      <w:r>
        <w:t xml:space="preserve">in this view shows the following information for </w:t>
      </w:r>
      <w:r w:rsidR="00C37810">
        <w:t>the shop</w:t>
      </w:r>
      <w:r>
        <w:t>:</w:t>
      </w:r>
    </w:p>
    <w:p w14:paraId="64774CE6" w14:textId="58DE021B" w:rsidR="00611DB4" w:rsidRDefault="000145EC" w:rsidP="001B44FB">
      <w:pPr>
        <w:pStyle w:val="ul"/>
      </w:pPr>
      <w:r>
        <w:t xml:space="preserve">The </w:t>
      </w:r>
      <w:r w:rsidR="00611DB4">
        <w:t>overall shop Risk Level</w:t>
      </w:r>
    </w:p>
    <w:p w14:paraId="4FCE000D" w14:textId="67966902" w:rsidR="00611DB4" w:rsidRDefault="00005127" w:rsidP="001B44FB">
      <w:pPr>
        <w:pStyle w:val="ul"/>
      </w:pPr>
      <w:r>
        <w:t>T</w:t>
      </w:r>
      <w:r w:rsidR="00611DB4">
        <w:t xml:space="preserve">he number of cells </w:t>
      </w:r>
    </w:p>
    <w:p w14:paraId="2CE4CD2A" w14:textId="1FF498B8" w:rsidR="00611DB4" w:rsidRDefault="00005127" w:rsidP="001B44FB">
      <w:pPr>
        <w:pStyle w:val="ul"/>
      </w:pPr>
      <w:r>
        <w:t>T</w:t>
      </w:r>
      <w:r w:rsidR="00611DB4">
        <w:t>he number of assets</w:t>
      </w:r>
    </w:p>
    <w:p w14:paraId="609F80F3" w14:textId="0A6CB2E8" w:rsidR="00611DB4" w:rsidRDefault="00005127" w:rsidP="001B44FB">
      <w:pPr>
        <w:pStyle w:val="ul"/>
      </w:pPr>
      <w:r>
        <w:t>T</w:t>
      </w:r>
      <w:r w:rsidR="00611DB4">
        <w:t>he geographic location of the shop</w:t>
      </w:r>
    </w:p>
    <w:p w14:paraId="44F64AB0" w14:textId="77777777" w:rsidR="00A06D96" w:rsidRDefault="00A06D96" w:rsidP="00E20B16">
      <w:pPr>
        <w:pStyle w:val="img"/>
        <w:keepNext/>
      </w:pPr>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p>
    <w:p w14:paraId="533D4FFD" w14:textId="65882587" w:rsidR="00C37810" w:rsidRDefault="00A06D96"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12</w:t>
      </w:r>
      <w:r w:rsidR="000D3D9B">
        <w:rPr>
          <w:noProof/>
        </w:rPr>
        <w:fldChar w:fldCharType="end"/>
      </w:r>
      <w:r>
        <w:rPr>
          <w:lang w:val="en-US"/>
        </w:rPr>
        <w:t xml:space="preserve"> Shop card</w:t>
      </w:r>
    </w:p>
    <w:p w14:paraId="27B7FDB0" w14:textId="506BBC70" w:rsidR="00A22021" w:rsidRDefault="00A22021" w:rsidP="008A1CFC">
      <w:pPr>
        <w:pStyle w:val="Heading3"/>
        <w:rPr>
          <w:lang w:val="en-US"/>
        </w:rPr>
      </w:pPr>
      <w:r>
        <w:rPr>
          <w:lang w:val="en-US"/>
        </w:rPr>
        <w:t xml:space="preserve">Create </w:t>
      </w:r>
      <w:r w:rsidR="00692FBB">
        <w:rPr>
          <w:lang w:val="en-US"/>
        </w:rPr>
        <w:t xml:space="preserve">a </w:t>
      </w:r>
      <w:r w:rsidR="00B459BF">
        <w:rPr>
          <w:lang w:val="en-US"/>
        </w:rPr>
        <w:t>shop</w:t>
      </w:r>
    </w:p>
    <w:p w14:paraId="7A89386C" w14:textId="05760DDA" w:rsidR="00D02B18" w:rsidRDefault="00D02B18" w:rsidP="003F650E">
      <w:pPr>
        <w:pStyle w:val="P"/>
      </w:pPr>
      <w:r>
        <w:t>To add a new shop:</w:t>
      </w:r>
    </w:p>
    <w:p w14:paraId="4207FE3A" w14:textId="59BDBCA9" w:rsidR="00AB4756" w:rsidRDefault="00AB4756" w:rsidP="003F650E">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p>
    <w:p w14:paraId="1CFE2277" w14:textId="6D3FC225" w:rsidR="00D02B18" w:rsidRDefault="00D02B18" w:rsidP="003F650E">
      <w:pPr>
        <w:pStyle w:val="ol"/>
        <w:numPr>
          <w:ilvl w:val="0"/>
          <w:numId w:val="3"/>
        </w:numPr>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3F650E">
      <w:pPr>
        <w:pStyle w:val="ol"/>
        <w:numPr>
          <w:ilvl w:val="0"/>
          <w:numId w:val="3"/>
        </w:numPr>
      </w:pPr>
      <w:r>
        <w:t xml:space="preserve">In the </w:t>
      </w:r>
      <w:r w:rsidRPr="00D02B18">
        <w:rPr>
          <w:rStyle w:val="UI-item"/>
        </w:rPr>
        <w:t>Create New Shop</w:t>
      </w:r>
      <w:r>
        <w:t xml:space="preserve"> panel, enter the following:</w:t>
      </w:r>
    </w:p>
    <w:p w14:paraId="601BE000" w14:textId="5803A3D8" w:rsidR="00D02B18" w:rsidRDefault="00D02B18" w:rsidP="003F650E">
      <w:pPr>
        <w:pStyle w:val="ol2"/>
      </w:pPr>
      <w:r w:rsidRPr="00D02B18">
        <w:rPr>
          <w:b/>
          <w:bCs/>
        </w:rPr>
        <w:t>Shop name &amp; description</w:t>
      </w:r>
      <w:r>
        <w:t xml:space="preserve"> – the name for the shop in </w:t>
      </w:r>
      <w:r w:rsidR="00610F02">
        <w:t>RAM</w:t>
      </w:r>
      <w:r w:rsidR="00610F02" w:rsidRPr="00B433D3">
        <w:rPr>
          <w:vertAlign w:val="superscript"/>
        </w:rPr>
        <w:t>2</w:t>
      </w:r>
      <w:r w:rsidR="0009744E">
        <w:t>,</w:t>
      </w:r>
      <w:r w:rsidR="003F0D72">
        <w:t xml:space="preserve"> and a description of it; this is free text</w:t>
      </w:r>
    </w:p>
    <w:p w14:paraId="3DCCE7FF" w14:textId="1BD69681" w:rsidR="00D02B18" w:rsidRDefault="00D02B18" w:rsidP="003F650E">
      <w:pPr>
        <w:pStyle w:val="ol2"/>
      </w:pPr>
      <w:r w:rsidRPr="00D02B18">
        <w:rPr>
          <w:b/>
          <w:bCs/>
        </w:rPr>
        <w:t>Location</w:t>
      </w:r>
      <w:r>
        <w:t xml:space="preserve"> – the geographic location of the shop</w:t>
      </w:r>
    </w:p>
    <w:p w14:paraId="70FF2BA8" w14:textId="1EB16DBD" w:rsidR="00D02B18" w:rsidRDefault="00D02B18" w:rsidP="003F650E">
      <w:pPr>
        <w:pStyle w:val="ol2"/>
      </w:pPr>
      <w:r w:rsidRPr="00D02B18">
        <w:rPr>
          <w:b/>
          <w:bCs/>
        </w:rPr>
        <w:t>Image</w:t>
      </w:r>
      <w:r>
        <w:t xml:space="preserve"> – (optional) upload an image for the shop</w:t>
      </w:r>
      <w:r w:rsidR="000145EC">
        <w:t xml:space="preserve"> card</w:t>
      </w:r>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6728D257" w:rsidR="00D872BB" w:rsidRDefault="00094EA3" w:rsidP="004B691A">
      <w:pPr>
        <w:pStyle w:val="Caption"/>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13</w:t>
      </w:r>
      <w:r w:rsidR="00716E04">
        <w:rPr>
          <w:noProof/>
        </w:rPr>
        <w:fldChar w:fldCharType="end"/>
      </w:r>
      <w:r>
        <w:rPr>
          <w:lang w:val="en-US"/>
        </w:rPr>
        <w:t xml:space="preserve"> Create new shop</w:t>
      </w:r>
    </w:p>
    <w:p w14:paraId="2B503166" w14:textId="6EF98CA7" w:rsidR="00AB4756" w:rsidRPr="00AB4756" w:rsidRDefault="00AB4756" w:rsidP="003F650E">
      <w:pPr>
        <w:pStyle w:val="ol"/>
        <w:numPr>
          <w:ilvl w:val="0"/>
          <w:numId w:val="3"/>
        </w:numPr>
      </w:pPr>
      <w:r>
        <w:t xml:space="preserve">Click </w:t>
      </w:r>
      <w:r w:rsidRPr="00AB4756">
        <w:rPr>
          <w:rStyle w:val="UI-item"/>
        </w:rPr>
        <w:t>Create.</w:t>
      </w:r>
    </w:p>
    <w:p w14:paraId="41A5E0AB" w14:textId="34A96E88" w:rsidR="00A22021" w:rsidRDefault="00A06D96" w:rsidP="003F650E">
      <w:pPr>
        <w:pStyle w:val="P"/>
      </w:pPr>
      <w:r>
        <w:t xml:space="preserve">A shop card for </w:t>
      </w:r>
      <w:r w:rsidR="00D02B18">
        <w:t>new shop will appear on the page.</w:t>
      </w:r>
    </w:p>
    <w:p w14:paraId="72BC6AEB" w14:textId="08C360D4" w:rsidR="00D02B18" w:rsidRDefault="00D02B18" w:rsidP="003F650E">
      <w:pPr>
        <w:pStyle w:val="P"/>
      </w:pPr>
      <w:r>
        <w:t>To modify details for a shop:</w:t>
      </w:r>
    </w:p>
    <w:p w14:paraId="4A666C46" w14:textId="630053E6" w:rsidR="0046377F" w:rsidRDefault="00FF6C7C" w:rsidP="003F650E">
      <w:pPr>
        <w:pStyle w:val="ol"/>
        <w:numPr>
          <w:ilvl w:val="0"/>
          <w:numId w:val="26"/>
        </w:numPr>
      </w:pPr>
      <w:r>
        <w:t xml:space="preserve">In the </w:t>
      </w:r>
      <w:r w:rsidRPr="00FF6C7C">
        <w:rPr>
          <w:rStyle w:val="UI-item"/>
        </w:rPr>
        <w:t>Shops</w:t>
      </w:r>
      <w:r>
        <w:t xml:space="preserve"> page, hover over the </w:t>
      </w:r>
      <w:r w:rsidR="00A06D96">
        <w:t xml:space="preserve">shop card </w:t>
      </w:r>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3F650E">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7FC0F967" w:rsidR="00FF6C7C" w:rsidRDefault="00FF6C7C" w:rsidP="004B691A">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14</w:t>
      </w:r>
      <w:r w:rsidR="00716E04">
        <w:rPr>
          <w:noProof/>
        </w:rPr>
        <w:fldChar w:fldCharType="end"/>
      </w:r>
      <w:r>
        <w:rPr>
          <w:lang w:val="en-US"/>
        </w:rPr>
        <w:t xml:space="preserve"> Edit shop</w:t>
      </w:r>
    </w:p>
    <w:p w14:paraId="0AAA7EDA" w14:textId="4A44315B" w:rsidR="00FF6C7C" w:rsidRDefault="00FF6C7C" w:rsidP="003F650E">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8A1CFC">
      <w:pPr>
        <w:pStyle w:val="Heading3"/>
        <w:rPr>
          <w:lang w:val="en-US"/>
        </w:rPr>
      </w:pPr>
      <w:r>
        <w:rPr>
          <w:lang w:val="en-US"/>
        </w:rPr>
        <w:t xml:space="preserve">Filter or </w:t>
      </w:r>
      <w:r w:rsidR="006431B4">
        <w:rPr>
          <w:lang w:val="en-US"/>
        </w:rPr>
        <w:t>s</w:t>
      </w:r>
      <w:r>
        <w:rPr>
          <w:lang w:val="en-US"/>
        </w:rPr>
        <w:t xml:space="preserve">earch </w:t>
      </w:r>
      <w:r w:rsidR="002E24C5">
        <w:rPr>
          <w:lang w:val="en-US"/>
        </w:rPr>
        <w:t>for shops</w:t>
      </w:r>
    </w:p>
    <w:p w14:paraId="6E007547" w14:textId="77777777" w:rsidR="00581113" w:rsidRDefault="00581113" w:rsidP="003F650E">
      <w:pPr>
        <w:pStyle w:val="P"/>
      </w:pPr>
      <w:r>
        <w:t>You can filter or search for specific shops in the Shop view.</w:t>
      </w:r>
    </w:p>
    <w:p w14:paraId="22A00EF8" w14:textId="77777777" w:rsidR="00581113" w:rsidRDefault="00581113" w:rsidP="003F650E">
      <w:pPr>
        <w:pStyle w:val="P"/>
      </w:pPr>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p>
    <w:p w14:paraId="716B0267" w14:textId="77777777" w:rsidR="00581113" w:rsidRDefault="00581113" w:rsidP="00581113">
      <w:pPr>
        <w:pStyle w:val="img"/>
        <w:keepNext/>
      </w:pPr>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p>
    <w:p w14:paraId="3148201B" w14:textId="603E5980" w:rsidR="00581113" w:rsidRDefault="00581113"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15</w:t>
      </w:r>
      <w:r>
        <w:rPr>
          <w:noProof/>
        </w:rPr>
        <w:fldChar w:fldCharType="end"/>
      </w:r>
      <w:r>
        <w:rPr>
          <w:lang w:val="en-US"/>
        </w:rPr>
        <w:t xml:space="preserve"> – Filter</w:t>
      </w:r>
    </w:p>
    <w:p w14:paraId="37047ADC" w14:textId="77777777" w:rsidR="00581113" w:rsidRDefault="00581113" w:rsidP="003F650E">
      <w:pPr>
        <w:pStyle w:val="P"/>
      </w:pPr>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p>
    <w:p w14:paraId="41EA159A" w14:textId="77777777" w:rsidR="00581113" w:rsidRPr="00FB4BF4" w:rsidRDefault="00581113" w:rsidP="00581113">
      <w:pPr>
        <w:pStyle w:val="img"/>
      </w:pPr>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2594DCFF" w14:textId="7207B857" w:rsidR="00FB42C0" w:rsidRDefault="00FB42C0" w:rsidP="008A1CFC">
      <w:pPr>
        <w:pStyle w:val="Heading3"/>
        <w:rPr>
          <w:lang w:val="en-US"/>
        </w:rPr>
      </w:pPr>
      <w:commentRangeStart w:id="17"/>
      <w:r>
        <w:rPr>
          <w:lang w:val="en-US"/>
        </w:rPr>
        <w:t>Delete a shop</w:t>
      </w:r>
      <w:commentRangeEnd w:id="17"/>
      <w:r w:rsidR="008A1CFC">
        <w:rPr>
          <w:rStyle w:val="CommentReference"/>
          <w:rFonts w:asciiTheme="minorHAnsi" w:eastAsiaTheme="minorHAnsi" w:hAnsiTheme="minorHAnsi" w:cstheme="minorBidi"/>
          <w:color w:val="auto"/>
        </w:rPr>
        <w:commentReference w:id="17"/>
      </w:r>
    </w:p>
    <w:p w14:paraId="2D37CEB4" w14:textId="392F24A6" w:rsidR="00A56ED4" w:rsidRDefault="00A56ED4" w:rsidP="00A56ED4">
      <w:pPr>
        <w:pStyle w:val="P"/>
      </w:pPr>
      <w:r>
        <w:t>You can delete shops from RAM2. You must first remove all cells that are part of the shop (for example, move them to other shops).</w:t>
      </w:r>
    </w:p>
    <w:p w14:paraId="3C6BAE51" w14:textId="0F234E5F" w:rsidR="00A56ED4" w:rsidRDefault="00A56ED4" w:rsidP="00A56ED4">
      <w:pPr>
        <w:pStyle w:val="P"/>
      </w:pPr>
      <w:r>
        <w:t xml:space="preserve">Hover over the shop card, and then click </w:t>
      </w:r>
      <w:r w:rsidRPr="00A56ED4">
        <w:rPr>
          <w:noProof/>
        </w:rPr>
        <w:drawing>
          <wp:inline distT="0" distB="0" distL="0" distR="0" wp14:anchorId="5BC95C9A" wp14:editId="56F263E6">
            <wp:extent cx="209579" cy="20005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79" cy="200053"/>
                    </a:xfrm>
                    <a:prstGeom prst="rect">
                      <a:avLst/>
                    </a:prstGeom>
                  </pic:spPr>
                </pic:pic>
              </a:graphicData>
            </a:graphic>
          </wp:inline>
        </w:drawing>
      </w:r>
      <w:r>
        <w:t>. If there are cells in the shop, you will not be able to delete the shop (and a message will be displayed).</w:t>
      </w:r>
    </w:p>
    <w:p w14:paraId="5D24F982" w14:textId="082C4662" w:rsidR="001F5744" w:rsidRDefault="0056767B" w:rsidP="008A1CFC">
      <w:pPr>
        <w:pStyle w:val="Heading3"/>
        <w:rPr>
          <w:lang w:val="en-US"/>
        </w:rPr>
      </w:pPr>
      <w:r>
        <w:rPr>
          <w:lang w:val="en-US"/>
        </w:rPr>
        <w:t xml:space="preserve">Navigation from </w:t>
      </w:r>
      <w:r w:rsidR="000316B2">
        <w:rPr>
          <w:lang w:val="en-US"/>
        </w:rPr>
        <w:t xml:space="preserve">the </w:t>
      </w:r>
      <w:r>
        <w:rPr>
          <w:lang w:val="en-US"/>
        </w:rPr>
        <w:t>Shop view</w:t>
      </w:r>
    </w:p>
    <w:p w14:paraId="5166AE5A" w14:textId="62830490" w:rsidR="00581113" w:rsidRDefault="00A243DD" w:rsidP="00A56ED4">
      <w:pPr>
        <w:pStyle w:val="P"/>
      </w:pPr>
      <w:r>
        <w:t xml:space="preserve">Hover over a shop card, and then click </w:t>
      </w:r>
      <w:r w:rsidRPr="00E20B16">
        <w:rPr>
          <w:rStyle w:val="UI-item"/>
        </w:rPr>
        <w:t>Show Production cells</w:t>
      </w:r>
      <w:r>
        <w:t xml:space="preserve">. </w:t>
      </w:r>
      <w:r w:rsidR="00A56ED4">
        <w:t>This will open a Cell view, filtered to show the cells for the shop.</w:t>
      </w:r>
    </w:p>
    <w:p w14:paraId="6CB04471" w14:textId="3CE87A16" w:rsidR="00A243DD" w:rsidRDefault="00A243DD" w:rsidP="00A243DD">
      <w:pPr>
        <w:pStyle w:val="img"/>
      </w:pPr>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p>
    <w:p w14:paraId="7ABDBCDF" w14:textId="495ADC2B" w:rsidR="00A243DD" w:rsidRPr="00BE1BA0" w:rsidRDefault="00B4267C" w:rsidP="003F650E">
      <w:pPr>
        <w:pStyle w:val="P"/>
      </w:pPr>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t xml:space="preserve"> in the upper right, to show a list of Unassigned </w:t>
      </w:r>
      <w:proofErr w:type="gramStart"/>
      <w:r>
        <w:t>Assets</w:t>
      </w:r>
      <w:r w:rsidR="000145EC">
        <w:t xml:space="preserve"> </w:t>
      </w:r>
      <w:r w:rsidR="0053211B">
        <w:t xml:space="preserve"> From</w:t>
      </w:r>
      <w:proofErr w:type="gramEnd"/>
      <w:r w:rsidR="0053211B">
        <w:t xml:space="preserve"> this list, you can manage </w:t>
      </w:r>
      <w:r w:rsidR="000145EC">
        <w:t>your unassig</w:t>
      </w:r>
      <w:r w:rsidR="0053211B">
        <w:t>n</w:t>
      </w:r>
      <w:r w:rsidR="000145EC">
        <w:t>ed asset</w:t>
      </w:r>
      <w:r w:rsidR="0053211B">
        <w:t xml:space="preserve">s, </w:t>
      </w:r>
      <w:r w:rsidR="000145EC">
        <w:t xml:space="preserve"> and assign them to the cells</w:t>
      </w:r>
      <w:r w:rsidR="0053211B">
        <w:t>.</w:t>
      </w:r>
    </w:p>
    <w:p w14:paraId="53BCB712" w14:textId="1751ACFC" w:rsidR="001D4557" w:rsidRDefault="001D4557" w:rsidP="001D4557">
      <w:pPr>
        <w:pStyle w:val="Heading2"/>
        <w:rPr>
          <w:lang w:val="en-US"/>
        </w:rPr>
      </w:pPr>
      <w:r>
        <w:rPr>
          <w:lang w:val="en-US"/>
        </w:rPr>
        <w:lastRenderedPageBreak/>
        <w:t>Cells</w:t>
      </w:r>
    </w:p>
    <w:p w14:paraId="3758AB42" w14:textId="1E9F7F11" w:rsidR="00094EA3" w:rsidRPr="00094EA3" w:rsidRDefault="000A508A" w:rsidP="003F650E">
      <w:pPr>
        <w:pStyle w:val="P"/>
      </w:pPr>
      <w:r>
        <w:t xml:space="preserve">Production </w:t>
      </w:r>
      <w:r w:rsidR="00FA3AB3">
        <w:t>Cells are entities within shops.</w:t>
      </w:r>
      <w:r w:rsidR="00743F94">
        <w:t xml:space="preserve"> </w:t>
      </w:r>
      <w:r w:rsidR="009F42B6">
        <w:t xml:space="preserve">Cells contain assets. </w:t>
      </w:r>
      <w:r w:rsidR="00743F94">
        <w:t xml:space="preserve">A cell </w:t>
      </w:r>
      <w:r w:rsidR="009E75BA">
        <w:t xml:space="preserve">can be </w:t>
      </w:r>
      <w:r>
        <w:t>assigned to a single shop</w:t>
      </w:r>
      <w:r w:rsidR="009F42B6">
        <w:t>, but can have any number of assets assigned to it.</w:t>
      </w:r>
    </w:p>
    <w:p w14:paraId="564B87AA" w14:textId="1E79A918" w:rsidR="00611DB4" w:rsidRDefault="00440578" w:rsidP="008A1CFC">
      <w:pPr>
        <w:pStyle w:val="Heading3"/>
        <w:rPr>
          <w:lang w:val="en-US"/>
        </w:rPr>
      </w:pPr>
      <w:r>
        <w:rPr>
          <w:lang w:val="en-US"/>
        </w:rPr>
        <w:t xml:space="preserve">Cells view </w:t>
      </w:r>
    </w:p>
    <w:p w14:paraId="11D4FEAE" w14:textId="4FBA7945" w:rsidR="003317EE" w:rsidRDefault="00611DB4" w:rsidP="003F650E">
      <w:pPr>
        <w:pStyle w:val="P"/>
      </w:pPr>
      <w:r>
        <w:t>Click on a shop</w:t>
      </w:r>
      <w:r w:rsidR="009128F2">
        <w:t xml:space="preserve"> card in the Shop view</w:t>
      </w:r>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menu, to show all the cells in the </w:t>
      </w:r>
      <w:r w:rsidR="0039096F">
        <w:t>factory</w:t>
      </w:r>
      <w:r>
        <w:t>.</w:t>
      </w:r>
    </w:p>
    <w:p w14:paraId="7DD29484" w14:textId="77777777" w:rsidR="00611DB4" w:rsidRDefault="00611DB4" w:rsidP="00611DB4">
      <w:pPr>
        <w:pStyle w:val="img"/>
        <w:keepNext/>
      </w:pPr>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p>
    <w:p w14:paraId="12988770" w14:textId="33E5AF9C" w:rsidR="00611DB4" w:rsidRDefault="00611DB4"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16</w:t>
      </w:r>
      <w:r>
        <w:rPr>
          <w:noProof/>
        </w:rPr>
        <w:fldChar w:fldCharType="end"/>
      </w:r>
      <w:r>
        <w:rPr>
          <w:lang w:val="en-US"/>
        </w:rPr>
        <w:t xml:space="preserve"> Shop cells</w:t>
      </w:r>
    </w:p>
    <w:p w14:paraId="0090945B" w14:textId="5AE10E88" w:rsidR="00611DB4" w:rsidRDefault="003317EE" w:rsidP="003F650E">
      <w:pPr>
        <w:pStyle w:val="P"/>
      </w:pPr>
      <w:r>
        <w:t xml:space="preserve">Cells are shown as </w:t>
      </w:r>
      <w:r w:rsidR="00610F02">
        <w:t>‘</w:t>
      </w:r>
      <w:proofErr w:type="gramStart"/>
      <w:r>
        <w:t>cards</w:t>
      </w:r>
      <w:r w:rsidR="00610F02">
        <w:t>’</w:t>
      </w:r>
      <w:proofErr w:type="gramEnd"/>
      <w:r>
        <w:t xml:space="preserve">. </w:t>
      </w:r>
      <w:r w:rsidR="00611DB4">
        <w:t xml:space="preserve">Each </w:t>
      </w:r>
      <w:r>
        <w:t xml:space="preserve">card </w:t>
      </w:r>
      <w:r w:rsidR="00611DB4">
        <w:t>shows this information:</w:t>
      </w:r>
    </w:p>
    <w:p w14:paraId="4598112B" w14:textId="1EF43C51" w:rsidR="00611DB4" w:rsidRDefault="008A1CFC" w:rsidP="001B44FB">
      <w:pPr>
        <w:pStyle w:val="ul"/>
      </w:pPr>
      <w:r>
        <w:t>t</w:t>
      </w:r>
      <w:r w:rsidR="00611DB4">
        <w:t>he overall Risk Level for the cell</w:t>
      </w:r>
    </w:p>
    <w:p w14:paraId="75D77B9B" w14:textId="77777777" w:rsidR="00611DB4" w:rsidRDefault="00611DB4" w:rsidP="001B44FB">
      <w:pPr>
        <w:pStyle w:val="ul"/>
      </w:pPr>
      <w:r>
        <w:t>the number of assets</w:t>
      </w:r>
    </w:p>
    <w:p w14:paraId="66ADDE92" w14:textId="36BB2C5C" w:rsidR="00611DB4" w:rsidRDefault="00611DB4" w:rsidP="001B44FB">
      <w:pPr>
        <w:pStyle w:val="ul"/>
      </w:pPr>
      <w:r>
        <w:t>the location of the cell</w:t>
      </w:r>
    </w:p>
    <w:p w14:paraId="22D94CE3" w14:textId="77777777" w:rsidR="003317EE" w:rsidRDefault="003317EE" w:rsidP="00E20B16">
      <w:pPr>
        <w:pStyle w:val="img"/>
        <w:keepNext/>
      </w:pPr>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p>
    <w:p w14:paraId="45A18E54" w14:textId="7A38B448" w:rsidR="003317EE" w:rsidRDefault="003317EE"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17</w:t>
      </w:r>
      <w:r w:rsidR="000D3D9B">
        <w:rPr>
          <w:noProof/>
        </w:rPr>
        <w:fldChar w:fldCharType="end"/>
      </w:r>
      <w:r>
        <w:rPr>
          <w:lang w:val="en-US"/>
        </w:rPr>
        <w:t xml:space="preserve"> Cell card</w:t>
      </w:r>
    </w:p>
    <w:p w14:paraId="0DE98F22" w14:textId="3FC27572" w:rsidR="00611DB4" w:rsidRDefault="00A22021" w:rsidP="008A1CFC">
      <w:pPr>
        <w:pStyle w:val="Heading3"/>
        <w:rPr>
          <w:lang w:val="en-US"/>
        </w:rPr>
      </w:pPr>
      <w:r>
        <w:rPr>
          <w:lang w:val="en-US"/>
        </w:rPr>
        <w:t xml:space="preserve">Create </w:t>
      </w:r>
      <w:r w:rsidR="00692FBB">
        <w:rPr>
          <w:lang w:val="en-US"/>
        </w:rPr>
        <w:t>a c</w:t>
      </w:r>
      <w:r>
        <w:rPr>
          <w:lang w:val="en-US"/>
        </w:rPr>
        <w:t>ell</w:t>
      </w:r>
    </w:p>
    <w:p w14:paraId="4C4ADF6A" w14:textId="1A860016" w:rsidR="00FA3AB3" w:rsidRDefault="00FA3AB3" w:rsidP="003F650E">
      <w:pPr>
        <w:pStyle w:val="P"/>
      </w:pPr>
      <w:r>
        <w:t xml:space="preserve">Add or modify cells in the </w:t>
      </w:r>
      <w:r w:rsidRPr="00FA3AB3">
        <w:rPr>
          <w:rStyle w:val="UI-item"/>
        </w:rPr>
        <w:t>Production Cells</w:t>
      </w:r>
      <w:r>
        <w:t xml:space="preserve"> page. </w:t>
      </w:r>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is </w:t>
      </w:r>
      <w:r w:rsidR="000A508A">
        <w:t xml:space="preserve">assigned to this </w:t>
      </w:r>
      <w:r>
        <w:t>shop.</w:t>
      </w:r>
    </w:p>
    <w:p w14:paraId="628798A2" w14:textId="123FE343" w:rsidR="00FA3AB3" w:rsidRDefault="00FA3AB3" w:rsidP="003F650E">
      <w:pPr>
        <w:pStyle w:val="P"/>
      </w:pPr>
      <w:r>
        <w:t>To create a cell:</w:t>
      </w:r>
    </w:p>
    <w:p w14:paraId="6E23C2DA" w14:textId="15739CED" w:rsidR="00AB4756" w:rsidRDefault="00AB4756" w:rsidP="003F650E">
      <w:pPr>
        <w:pStyle w:val="ol"/>
        <w:numPr>
          <w:ilvl w:val="0"/>
          <w:numId w:val="22"/>
        </w:numPr>
      </w:pPr>
      <w:r>
        <w:lastRenderedPageBreak/>
        <w:t xml:space="preserve">Select </w:t>
      </w:r>
      <w:r>
        <w:rPr>
          <w:rStyle w:val="UI-item"/>
        </w:rPr>
        <w:t>Production Cells</w:t>
      </w:r>
      <w:r>
        <w:t xml:space="preserve"> from the top-level </w:t>
      </w:r>
      <w:r w:rsidRPr="00D02B18">
        <w:rPr>
          <w:rStyle w:val="UI-item"/>
        </w:rPr>
        <w:t>Factory</w:t>
      </w:r>
      <w:r>
        <w:t xml:space="preserve"> menu. </w:t>
      </w:r>
      <w:r w:rsidR="00295992">
        <w:t xml:space="preserve">The cell cards for </w:t>
      </w:r>
      <w:r>
        <w:t xml:space="preserve">the factory </w:t>
      </w:r>
      <w:r w:rsidR="00295992">
        <w:t xml:space="preserve">are </w:t>
      </w:r>
      <w:r>
        <w:t>shown.</w:t>
      </w:r>
    </w:p>
    <w:p w14:paraId="6CF71A3B" w14:textId="756E2C2D" w:rsidR="00AB4756" w:rsidRDefault="00AB4756" w:rsidP="003F650E">
      <w:pPr>
        <w:pStyle w:val="ol"/>
        <w:numPr>
          <w:ilvl w:val="0"/>
          <w:numId w:val="3"/>
        </w:numPr>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t>.</w:t>
      </w:r>
      <w:r w:rsidR="00295992">
        <w:t>in the upper right.</w:t>
      </w:r>
    </w:p>
    <w:p w14:paraId="7D389953" w14:textId="1FC349E9" w:rsidR="00AB4756" w:rsidRDefault="00AB4756" w:rsidP="003F650E">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295992">
        <w:t xml:space="preserve"> details for the cell</w:t>
      </w:r>
      <w:r>
        <w:t>:</w:t>
      </w:r>
    </w:p>
    <w:p w14:paraId="708CFEDD" w14:textId="3BB95971" w:rsidR="00AB4756" w:rsidRDefault="00AB4756" w:rsidP="003F650E">
      <w:pPr>
        <w:pStyle w:val="ol2"/>
        <w:numPr>
          <w:ilvl w:val="0"/>
          <w:numId w:val="23"/>
        </w:numPr>
      </w:pPr>
      <w:r w:rsidRPr="003F650E">
        <w:rPr>
          <w:b/>
          <w:bCs/>
        </w:rPr>
        <w:t>Cell name &amp; description</w:t>
      </w:r>
      <w:r>
        <w:t xml:space="preserve"> - the name for the cell in </w:t>
      </w:r>
      <w:r w:rsidR="00610F02">
        <w:t>RAM</w:t>
      </w:r>
      <w:proofErr w:type="gramStart"/>
      <w:r w:rsidR="00610F02" w:rsidRPr="003F650E">
        <w:rPr>
          <w:vertAlign w:val="superscript"/>
        </w:rPr>
        <w:t>2</w:t>
      </w:r>
      <w:r w:rsidR="00610F02">
        <w:t xml:space="preserve"> </w:t>
      </w:r>
      <w:r w:rsidR="0009744E">
        <w:t>,</w:t>
      </w:r>
      <w:proofErr w:type="gramEnd"/>
      <w:r w:rsidR="003F0D72">
        <w:t xml:space="preserve"> and a description of it; this is free text</w:t>
      </w:r>
    </w:p>
    <w:p w14:paraId="3D2742E6" w14:textId="2F224E11" w:rsidR="00AB4756" w:rsidRDefault="00AB4756" w:rsidP="003F650E">
      <w:pPr>
        <w:pStyle w:val="ol2"/>
      </w:pPr>
      <w:r w:rsidRPr="00AB4756">
        <w:rPr>
          <w:b/>
          <w:bCs/>
        </w:rPr>
        <w:t>Location</w:t>
      </w:r>
      <w:r>
        <w:t xml:space="preserve"> - the geographic location of the cell</w:t>
      </w:r>
    </w:p>
    <w:p w14:paraId="06C3E923" w14:textId="0D898E42" w:rsidR="00AB4756" w:rsidRDefault="00AB4756" w:rsidP="003F650E">
      <w:pPr>
        <w:pStyle w:val="ol2"/>
      </w:pPr>
      <w:r w:rsidRPr="00AB4756">
        <w:rPr>
          <w:b/>
          <w:bCs/>
        </w:rPr>
        <w:t>Shop</w:t>
      </w:r>
      <w:r>
        <w:t xml:space="preserve"> – the shop with which the cell will be associated (from a list)</w:t>
      </w:r>
    </w:p>
    <w:p w14:paraId="410A25B3" w14:textId="77777777" w:rsidR="0087070E" w:rsidRDefault="00AB4756" w:rsidP="003F650E">
      <w:pPr>
        <w:pStyle w:val="ol2"/>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44539124" w:rsidR="00AB4756" w:rsidRDefault="0087070E" w:rsidP="004B691A">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18</w:t>
      </w:r>
      <w:r w:rsidR="00716E04">
        <w:rPr>
          <w:noProof/>
        </w:rPr>
        <w:fldChar w:fldCharType="end"/>
      </w:r>
      <w:r>
        <w:rPr>
          <w:lang w:val="en-US"/>
        </w:rPr>
        <w:t xml:space="preserve"> Create production cell</w:t>
      </w:r>
    </w:p>
    <w:p w14:paraId="2208228E" w14:textId="1ABABB2E" w:rsidR="00295992" w:rsidRDefault="00295992" w:rsidP="003F650E">
      <w:pPr>
        <w:pStyle w:val="ol"/>
        <w:numPr>
          <w:ilvl w:val="0"/>
          <w:numId w:val="3"/>
        </w:numPr>
      </w:pPr>
      <w:r>
        <w:t xml:space="preserve">Scroll down, and enter values for the </w:t>
      </w:r>
      <w:r w:rsidRPr="003F650E">
        <w:rPr>
          <w:b/>
          <w:bCs/>
        </w:rPr>
        <w:t>Impact Level</w:t>
      </w:r>
      <w:r>
        <w:t xml:space="preserve"> of the cell. These</w:t>
      </w:r>
      <w:r w:rsidR="00610F02">
        <w:t xml:space="preserve"> indicate</w:t>
      </w:r>
      <w:r>
        <w:t xml:space="preserve"> the impact the loss of the cell would have.</w:t>
      </w:r>
      <w:r w:rsidR="006D6E6A">
        <w:t xml:space="preserve"> For each of the parameters here, select the level from Insignificant, Minor, Moderate, Major</w:t>
      </w:r>
      <w:r w:rsidR="008A1CFC">
        <w:t xml:space="preserve">, or </w:t>
      </w:r>
      <w:r w:rsidR="006D6E6A">
        <w:t>Catastrophic.</w:t>
      </w:r>
    </w:p>
    <w:p w14:paraId="06A79E6F" w14:textId="77777777" w:rsidR="006D6E6A" w:rsidRDefault="006D6E6A" w:rsidP="00E20B16">
      <w:pPr>
        <w:pStyle w:val="img"/>
        <w:keepNext/>
      </w:pPr>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p>
    <w:p w14:paraId="233113E8" w14:textId="1DD3112F" w:rsidR="006D6E6A" w:rsidRDefault="006D6E6A"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19</w:t>
      </w:r>
      <w:r w:rsidR="000D3D9B">
        <w:rPr>
          <w:noProof/>
        </w:rPr>
        <w:fldChar w:fldCharType="end"/>
      </w:r>
      <w:r>
        <w:rPr>
          <w:lang w:val="en-US"/>
        </w:rPr>
        <w:t xml:space="preserve"> Cell impact level</w:t>
      </w:r>
    </w:p>
    <w:p w14:paraId="0840C276" w14:textId="21F729B7" w:rsidR="00FA3AB3" w:rsidRDefault="0087070E" w:rsidP="003F650E">
      <w:pPr>
        <w:pStyle w:val="ol"/>
        <w:numPr>
          <w:ilvl w:val="0"/>
          <w:numId w:val="3"/>
        </w:numPr>
      </w:pPr>
      <w:r>
        <w:t xml:space="preserve">Click </w:t>
      </w:r>
      <w:r w:rsidRPr="0087070E">
        <w:rPr>
          <w:rStyle w:val="UI-item"/>
        </w:rPr>
        <w:t>Create.</w:t>
      </w:r>
    </w:p>
    <w:p w14:paraId="6B776DCE" w14:textId="1BAB54B9" w:rsidR="00FA3AB3" w:rsidRDefault="006D6E6A" w:rsidP="003F650E">
      <w:pPr>
        <w:pStyle w:val="P"/>
      </w:pPr>
      <w:r>
        <w:t>A card for t</w:t>
      </w:r>
      <w:r w:rsidR="0087070E">
        <w:t xml:space="preserve">he cell will appear on the </w:t>
      </w:r>
      <w:r w:rsidR="0087070E" w:rsidRPr="000A3D92">
        <w:rPr>
          <w:rStyle w:val="UI-item"/>
        </w:rPr>
        <w:t>Production Cells</w:t>
      </w:r>
      <w:r w:rsidR="0087070E">
        <w:t xml:space="preserve"> page</w:t>
      </w:r>
      <w:r>
        <w:t>.</w:t>
      </w:r>
    </w:p>
    <w:p w14:paraId="08BC8A72" w14:textId="78B7A473" w:rsidR="000A3D92" w:rsidRDefault="000A3D92" w:rsidP="003F650E">
      <w:pPr>
        <w:pStyle w:val="P"/>
      </w:pPr>
      <w:r>
        <w:t xml:space="preserve">To create a cell in a </w:t>
      </w:r>
      <w:r w:rsidR="006D6E6A">
        <w:t xml:space="preserve">specific </w:t>
      </w:r>
      <w:r>
        <w:t>shop:</w:t>
      </w:r>
    </w:p>
    <w:p w14:paraId="564D36C2" w14:textId="5F976B02" w:rsidR="000A3D92" w:rsidRDefault="000A3D92" w:rsidP="003F650E">
      <w:pPr>
        <w:pStyle w:val="ol"/>
        <w:numPr>
          <w:ilvl w:val="0"/>
          <w:numId w:val="25"/>
        </w:numPr>
      </w:pPr>
      <w:r>
        <w:t xml:space="preserve">In the </w:t>
      </w:r>
      <w:r w:rsidRPr="008E574C">
        <w:rPr>
          <w:rStyle w:val="UI-item"/>
        </w:rPr>
        <w:t>Shops</w:t>
      </w:r>
      <w:r>
        <w:t xml:space="preserve"> page, select the shop to which the cell will be added. </w:t>
      </w:r>
      <w:r w:rsidR="006D6E6A">
        <w:t>Cards for t</w:t>
      </w:r>
      <w:r>
        <w:t>he current cells for th</w:t>
      </w:r>
      <w:r w:rsidR="006D6E6A">
        <w:t>e</w:t>
      </w:r>
      <w:r>
        <w:t xml:space="preserve"> shop will be shown.</w:t>
      </w:r>
    </w:p>
    <w:p w14:paraId="593D968E" w14:textId="3898E02B" w:rsidR="000A3D92" w:rsidRDefault="000A3D92" w:rsidP="003F650E">
      <w:pPr>
        <w:pStyle w:val="ol"/>
        <w:numPr>
          <w:ilvl w:val="0"/>
          <w:numId w:val="3"/>
        </w:numPr>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3F650E">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0EF982A7" w:rsidR="000A3D92" w:rsidRPr="009F08B8" w:rsidRDefault="000A3D92" w:rsidP="003F650E">
      <w:pPr>
        <w:pStyle w:val="ol2"/>
        <w:numPr>
          <w:ilvl w:val="0"/>
          <w:numId w:val="24"/>
        </w:numPr>
      </w:pPr>
      <w:r w:rsidRPr="009F08B8">
        <w:t xml:space="preserve">Cell name &amp; description - the name for the cell in </w:t>
      </w:r>
      <w:r w:rsidR="00610F02">
        <w:t>RAM</w:t>
      </w:r>
      <w:proofErr w:type="gramStart"/>
      <w:r w:rsidR="00610F02" w:rsidRPr="003F650E">
        <w:rPr>
          <w:vertAlign w:val="superscript"/>
        </w:rPr>
        <w:t>2</w:t>
      </w:r>
      <w:r w:rsidR="00610F02">
        <w:t xml:space="preserve"> </w:t>
      </w:r>
      <w:r w:rsidR="0009744E">
        <w:t>,</w:t>
      </w:r>
      <w:proofErr w:type="gramEnd"/>
      <w:r w:rsidR="003F0D72" w:rsidRPr="009F08B8">
        <w:t xml:space="preserve"> and a description for it</w:t>
      </w:r>
    </w:p>
    <w:p w14:paraId="724D4EAF" w14:textId="77777777" w:rsidR="000A3D92" w:rsidRPr="009F08B8" w:rsidRDefault="000A3D92" w:rsidP="003F650E">
      <w:pPr>
        <w:pStyle w:val="ol2"/>
      </w:pPr>
      <w:r w:rsidRPr="009F08B8">
        <w:t>Location - the geographic location of the cell</w:t>
      </w:r>
    </w:p>
    <w:p w14:paraId="4C796A70" w14:textId="08AB9FB1" w:rsidR="000A3D92" w:rsidRDefault="000145EC" w:rsidP="003F650E">
      <w:pPr>
        <w:pStyle w:val="ol2"/>
      </w:pPr>
      <w:r>
        <w:t>(optio</w:t>
      </w:r>
      <w:r w:rsidR="008A1CFC">
        <w:t>n</w:t>
      </w:r>
      <w:r>
        <w:t>al)</w:t>
      </w:r>
      <w:r w:rsidR="008A1CFC">
        <w:t xml:space="preserve"> </w:t>
      </w:r>
      <w:r w:rsidR="000A3D92" w:rsidRPr="009F08B8">
        <w:t>Image –</w:t>
      </w:r>
      <w:r w:rsidR="000A3D92">
        <w:t xml:space="preserve"> upload an image for the cell</w:t>
      </w:r>
    </w:p>
    <w:p w14:paraId="2F7BBD24" w14:textId="3B1A03D2" w:rsidR="006D6E6A" w:rsidRDefault="000145EC" w:rsidP="003F650E">
      <w:pPr>
        <w:pStyle w:val="ol2"/>
      </w:pPr>
      <w:r>
        <w:t>(optio</w:t>
      </w:r>
      <w:r w:rsidR="008A1CFC">
        <w:t>n</w:t>
      </w:r>
      <w:r>
        <w:t>al)</w:t>
      </w:r>
      <w:r w:rsidR="008A1CFC">
        <w:t xml:space="preserve"> </w:t>
      </w:r>
      <w:r w:rsidR="006D6E6A">
        <w:t>Select the Impact Levels for the cell</w:t>
      </w:r>
    </w:p>
    <w:p w14:paraId="20D11EA0" w14:textId="2DF9B3DA" w:rsidR="000A3D92" w:rsidRDefault="000A3D92" w:rsidP="003F650E">
      <w:pPr>
        <w:pStyle w:val="ol"/>
        <w:numPr>
          <w:ilvl w:val="0"/>
          <w:numId w:val="3"/>
        </w:numPr>
      </w:pPr>
      <w:r>
        <w:t xml:space="preserve">Click </w:t>
      </w:r>
      <w:r w:rsidRPr="008E574C">
        <w:rPr>
          <w:rStyle w:val="UI-item"/>
        </w:rPr>
        <w:t>Create</w:t>
      </w:r>
      <w:r>
        <w:t>.</w:t>
      </w:r>
    </w:p>
    <w:p w14:paraId="5F7584C4" w14:textId="0885C71F" w:rsidR="000A3D92" w:rsidRPr="00FA3AB3" w:rsidRDefault="006D6E6A" w:rsidP="003F650E">
      <w:pPr>
        <w:pStyle w:val="P"/>
      </w:pPr>
      <w:r>
        <w:t>A card for t</w:t>
      </w:r>
      <w:r w:rsidR="000A3D92">
        <w:t xml:space="preserve">he </w:t>
      </w:r>
      <w:r>
        <w:t xml:space="preserve">new </w:t>
      </w:r>
      <w:r w:rsidR="000A3D92">
        <w:t xml:space="preserve">cell will appear in the page for the </w:t>
      </w:r>
      <w:r>
        <w:t>shop</w:t>
      </w:r>
      <w:r w:rsidR="000A3D92">
        <w:t>.</w:t>
      </w:r>
    </w:p>
    <w:p w14:paraId="25CD9B78" w14:textId="701163CE" w:rsidR="00440578" w:rsidRDefault="008A1CFC" w:rsidP="008A1CFC">
      <w:pPr>
        <w:pStyle w:val="Heading3"/>
        <w:rPr>
          <w:lang w:val="en-US"/>
        </w:rPr>
      </w:pPr>
      <w:r>
        <w:rPr>
          <w:lang w:val="en-US"/>
        </w:rPr>
        <w:t xml:space="preserve">Edit </w:t>
      </w:r>
      <w:r w:rsidR="00440578">
        <w:rPr>
          <w:lang w:val="en-US"/>
        </w:rPr>
        <w:t>cell</w:t>
      </w:r>
      <w:r w:rsidR="001F5744">
        <w:rPr>
          <w:lang w:val="en-US"/>
        </w:rPr>
        <w:t>s</w:t>
      </w:r>
    </w:p>
    <w:p w14:paraId="3DCB0CF6" w14:textId="1C71D7A7" w:rsidR="000A048B" w:rsidRDefault="000A048B" w:rsidP="003F650E">
      <w:pPr>
        <w:pStyle w:val="P"/>
      </w:pPr>
      <w:r>
        <w:t>You can modify details for a cell, including the shop assignment.</w:t>
      </w:r>
    </w:p>
    <w:p w14:paraId="566AEBEC" w14:textId="662ED1D7" w:rsidR="000A048B" w:rsidRDefault="000A048B" w:rsidP="003F650E">
      <w:pPr>
        <w:pStyle w:val="P"/>
      </w:pPr>
      <w:r>
        <w:t xml:space="preserve">To </w:t>
      </w:r>
      <w:r w:rsidR="008A1CFC">
        <w:t xml:space="preserve">edit </w:t>
      </w:r>
      <w:r>
        <w:t>a cell:</w:t>
      </w:r>
    </w:p>
    <w:p w14:paraId="646280D5" w14:textId="41C3BC44" w:rsidR="000A048B" w:rsidRDefault="000A048B" w:rsidP="003F650E">
      <w:pPr>
        <w:pStyle w:val="ol"/>
        <w:numPr>
          <w:ilvl w:val="0"/>
          <w:numId w:val="38"/>
        </w:numPr>
      </w:pPr>
      <w:r>
        <w:t xml:space="preserve">Select </w:t>
      </w:r>
      <w:r>
        <w:rPr>
          <w:rStyle w:val="UI-item"/>
        </w:rPr>
        <w:t>Production Cells</w:t>
      </w:r>
      <w:r>
        <w:t xml:space="preserve"> from the top-level </w:t>
      </w:r>
      <w:r w:rsidRPr="00D02B18">
        <w:rPr>
          <w:rStyle w:val="UI-item"/>
        </w:rPr>
        <w:t>Factory</w:t>
      </w:r>
      <w:r>
        <w:t xml:space="preserve"> menu.</w:t>
      </w:r>
    </w:p>
    <w:p w14:paraId="2B2AE4F5" w14:textId="68B1B2B7" w:rsidR="000A048B" w:rsidRDefault="000A048B" w:rsidP="003F650E">
      <w:pPr>
        <w:pStyle w:val="ol"/>
        <w:numPr>
          <w:ilvl w:val="0"/>
          <w:numId w:val="38"/>
        </w:numPr>
      </w:pPr>
      <w:r>
        <w:lastRenderedPageBreak/>
        <w:t xml:space="preserve">Hover over the cell to be </w:t>
      </w:r>
      <w:r w:rsidR="008A1CFC">
        <w:t>modified</w:t>
      </w:r>
      <w:r w:rsidR="000145EC">
        <w:t xml:space="preserve"> and</w:t>
      </w:r>
      <w:r>
        <w:t xml:space="preserve">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5" cy="219106"/>
                    </a:xfrm>
                    <a:prstGeom prst="rect">
                      <a:avLst/>
                    </a:prstGeom>
                  </pic:spPr>
                </pic:pic>
              </a:graphicData>
            </a:graphic>
          </wp:inline>
        </w:drawing>
      </w:r>
      <w:r>
        <w:t>.</w:t>
      </w:r>
    </w:p>
    <w:p w14:paraId="29B8C56A" w14:textId="2FF3D09F" w:rsidR="000A048B" w:rsidRDefault="000A048B" w:rsidP="003F650E">
      <w:pPr>
        <w:pStyle w:val="ol"/>
        <w:numPr>
          <w:ilvl w:val="0"/>
          <w:numId w:val="38"/>
        </w:numPr>
      </w:pPr>
      <w:r>
        <w:t xml:space="preserve">In the </w:t>
      </w:r>
      <w:r w:rsidRPr="00DE44DD">
        <w:rPr>
          <w:rStyle w:val="UI-item"/>
        </w:rPr>
        <w:t>Edit Production Cell</w:t>
      </w:r>
      <w:r>
        <w:t xml:space="preserve"> panel</w:t>
      </w:r>
      <w:r w:rsidR="00610F02">
        <w:t xml:space="preserve">, </w:t>
      </w:r>
      <w:r>
        <w:t xml:space="preserve">change details as necessary. </w:t>
      </w:r>
    </w:p>
    <w:p w14:paraId="0BA075DF" w14:textId="26B5919B" w:rsidR="000A048B" w:rsidRDefault="000A048B" w:rsidP="003F650E">
      <w:pPr>
        <w:pStyle w:val="ol"/>
        <w:numPr>
          <w:ilvl w:val="0"/>
          <w:numId w:val="38"/>
        </w:numPr>
      </w:pPr>
      <w:r>
        <w:t xml:space="preserve">Click </w:t>
      </w:r>
      <w:r w:rsidRPr="00E20B16">
        <w:rPr>
          <w:rStyle w:val="UI-item"/>
        </w:rPr>
        <w:t>Edit</w:t>
      </w:r>
      <w:r>
        <w:t xml:space="preserve"> to save the changes.</w:t>
      </w:r>
    </w:p>
    <w:p w14:paraId="1E9FA341" w14:textId="3E31234D" w:rsidR="00B16990" w:rsidRPr="00E20B16" w:rsidRDefault="00B16990" w:rsidP="008A1CFC">
      <w:pPr>
        <w:pStyle w:val="Heading3"/>
      </w:pPr>
      <w:r>
        <w:rPr>
          <w:lang w:val="en-US"/>
        </w:rPr>
        <w:t>Filter or search for cells</w:t>
      </w:r>
    </w:p>
    <w:p w14:paraId="21D1183C" w14:textId="02FC54BC" w:rsidR="002E24C5" w:rsidRDefault="002E24C5" w:rsidP="003F650E">
      <w:pPr>
        <w:pStyle w:val="P"/>
      </w:pPr>
      <w:r>
        <w:t>You can filter or search for specific cells in the Cell view.</w:t>
      </w:r>
    </w:p>
    <w:p w14:paraId="6DD2DC34" w14:textId="77777777" w:rsidR="00B16990" w:rsidRDefault="00B16990" w:rsidP="003F650E">
      <w:pPr>
        <w:pStyle w:val="P"/>
      </w:pPr>
      <w:r>
        <w:t xml:space="preserve">Click </w:t>
      </w:r>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p>
    <w:p w14:paraId="3DD0E026" w14:textId="4E4CA7EC" w:rsidR="00B16990" w:rsidRDefault="00B16990">
      <w:pPr>
        <w:pStyle w:val="img"/>
      </w:pPr>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p>
    <w:p w14:paraId="1133E4AE" w14:textId="4B301410" w:rsidR="00B16990" w:rsidRDefault="00B1699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20</w:t>
      </w:r>
      <w:r w:rsidR="000D3D9B">
        <w:rPr>
          <w:noProof/>
        </w:rPr>
        <w:fldChar w:fldCharType="end"/>
      </w:r>
      <w:r>
        <w:rPr>
          <w:lang w:val="en-US"/>
        </w:rPr>
        <w:t xml:space="preserve"> Filter cells</w:t>
      </w:r>
    </w:p>
    <w:p w14:paraId="03603054" w14:textId="5A1A4B8A" w:rsidR="00B16990" w:rsidRDefault="00B16990" w:rsidP="00E20B16">
      <w:pPr>
        <w:pStyle w:val="img"/>
      </w:pPr>
      <w:r>
        <w:t>.</w:t>
      </w:r>
    </w:p>
    <w:p w14:paraId="20D9F8E9" w14:textId="445EED28" w:rsidR="00B16990" w:rsidRDefault="00B16990" w:rsidP="003F650E">
      <w:pPr>
        <w:pStyle w:val="P"/>
      </w:pPr>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cell by name. </w:t>
      </w:r>
    </w:p>
    <w:p w14:paraId="254B5C35" w14:textId="14992967" w:rsidR="00B16990" w:rsidRPr="00BE1BA0" w:rsidRDefault="00B16990" w:rsidP="00E20B16">
      <w:pPr>
        <w:pStyle w:val="img"/>
      </w:pPr>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02F30612" w14:textId="37E1E2FE" w:rsidR="00A56ED4" w:rsidRDefault="00C62491" w:rsidP="00A56ED4">
      <w:pPr>
        <w:pStyle w:val="Heading3"/>
        <w:rPr>
          <w:lang w:val="en-US"/>
        </w:rPr>
      </w:pPr>
      <w:r>
        <w:rPr>
          <w:lang w:val="en-US"/>
        </w:rPr>
        <w:t>Delete a cell</w:t>
      </w:r>
    </w:p>
    <w:p w14:paraId="6FCE0E26" w14:textId="74ECA7CC" w:rsidR="00A56ED4" w:rsidRDefault="00A56ED4" w:rsidP="00A56ED4">
      <w:pPr>
        <w:pStyle w:val="P"/>
      </w:pPr>
      <w:r>
        <w:t>You can delete production cells from shops. You must first remove all assets in the cell (for example, move them to other cells).</w:t>
      </w:r>
    </w:p>
    <w:p w14:paraId="35EE37FE" w14:textId="05595AB3" w:rsidR="00A56ED4" w:rsidRPr="00A56ED4" w:rsidRDefault="00A56ED4" w:rsidP="00A56ED4">
      <w:pPr>
        <w:pStyle w:val="P"/>
      </w:pPr>
      <w:r>
        <w:t xml:space="preserve">Hover over the cell and click </w:t>
      </w:r>
      <w:r w:rsidRPr="00A56ED4">
        <w:rPr>
          <w:noProof/>
        </w:rPr>
        <w:drawing>
          <wp:inline distT="0" distB="0" distL="0" distR="0" wp14:anchorId="63802A7A" wp14:editId="46EA6CED">
            <wp:extent cx="209579" cy="2000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79" cy="200053"/>
                    </a:xfrm>
                    <a:prstGeom prst="rect">
                      <a:avLst/>
                    </a:prstGeom>
                  </pic:spPr>
                </pic:pic>
              </a:graphicData>
            </a:graphic>
          </wp:inline>
        </w:drawing>
      </w:r>
      <w:r>
        <w:t>. If there are assets in the shop, you will not be able to delete the cell (and a message will be displayed).</w:t>
      </w:r>
    </w:p>
    <w:p w14:paraId="3F3EFD97" w14:textId="74225BDD" w:rsidR="005079BF" w:rsidRDefault="002668C9" w:rsidP="008A1CFC">
      <w:pPr>
        <w:pStyle w:val="Heading3"/>
        <w:rPr>
          <w:lang w:val="en-US"/>
        </w:rPr>
      </w:pPr>
      <w:r>
        <w:rPr>
          <w:lang w:val="en-US"/>
        </w:rPr>
        <w:t>Navigation from the Cell view</w:t>
      </w:r>
    </w:p>
    <w:p w14:paraId="3875A1CE" w14:textId="53ED779D" w:rsidR="008E6598" w:rsidRDefault="008E6598" w:rsidP="003F650E">
      <w:pPr>
        <w:pStyle w:val="P"/>
      </w:pPr>
      <w:r>
        <w:t xml:space="preserve">You can </w:t>
      </w:r>
      <w:r w:rsidR="00043018">
        <w:t>navigate from a Cell view to the list of assets for the cell, or to the list of Unassigned Assets.</w:t>
      </w:r>
    </w:p>
    <w:p w14:paraId="14C5FF9A" w14:textId="5241FEDC" w:rsidR="009128F2" w:rsidRPr="00F426BE" w:rsidRDefault="002D486C" w:rsidP="003F650E">
      <w:pPr>
        <w:pStyle w:val="P"/>
      </w:pPr>
      <w:r>
        <w:t xml:space="preserve">Hover over a cell card, and then click </w:t>
      </w:r>
      <w:r w:rsidRPr="002D486C">
        <w:rPr>
          <w:noProof/>
        </w:rPr>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5943" cy="193605"/>
                    </a:xfrm>
                    <a:prstGeom prst="rect">
                      <a:avLst/>
                    </a:prstGeom>
                  </pic:spPr>
                </pic:pic>
              </a:graphicData>
            </a:graphic>
          </wp:inline>
        </w:drawing>
      </w:r>
      <w:r w:rsidR="009128F2">
        <w:t xml:space="preserve"> to show a list of the assets for the Cell.</w:t>
      </w:r>
    </w:p>
    <w:p w14:paraId="0AEB7584" w14:textId="77777777" w:rsidR="009128F2" w:rsidRPr="00F426BE" w:rsidRDefault="009128F2" w:rsidP="003F650E">
      <w:pPr>
        <w:pStyle w:val="P"/>
      </w:pPr>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t xml:space="preserve"> in the upper right, to show a list of Unassigned Assets.</w:t>
      </w:r>
    </w:p>
    <w:p w14:paraId="7BE032A8" w14:textId="77777777" w:rsidR="00601C43" w:rsidRDefault="00601C43" w:rsidP="00601C43">
      <w:pPr>
        <w:pStyle w:val="Heading2"/>
        <w:rPr>
          <w:lang w:val="en-US"/>
        </w:rPr>
      </w:pPr>
      <w:r>
        <w:rPr>
          <w:lang w:val="en-US"/>
        </w:rPr>
        <w:lastRenderedPageBreak/>
        <w:t>Assets</w:t>
      </w:r>
    </w:p>
    <w:p w14:paraId="181B4920" w14:textId="0AD33823" w:rsidR="00BA34B5" w:rsidRDefault="00D24C07" w:rsidP="003F650E">
      <w:pPr>
        <w:pStyle w:val="P"/>
      </w:pPr>
      <w:r>
        <w:t xml:space="preserve">Assets are individual </w:t>
      </w:r>
      <w:r w:rsidR="00693350">
        <w:t>production</w:t>
      </w:r>
      <w:r>
        <w:t xml:space="preserve">-floor </w:t>
      </w:r>
      <w:r w:rsidR="00BA34B5">
        <w:t>devices.</w:t>
      </w:r>
      <w:r>
        <w:t xml:space="preserve"> They are discovered automatically</w:t>
      </w:r>
      <w:r w:rsidR="00BA34B5">
        <w:t xml:space="preserve"> by Asset Collectors</w:t>
      </w:r>
      <w:r>
        <w:t>.</w:t>
      </w:r>
      <w:r w:rsidR="00BA34B5">
        <w:t xml:space="preserve"> A </w:t>
      </w:r>
      <w:r w:rsidR="00116D84">
        <w:t>production floor</w:t>
      </w:r>
      <w:r w:rsidR="00BA34B5">
        <w:t xml:space="preserve"> machine could represent several assets. </w:t>
      </w:r>
    </w:p>
    <w:p w14:paraId="278402DB" w14:textId="4020204F" w:rsidR="00D24C07" w:rsidRDefault="00D24C07" w:rsidP="003F650E">
      <w:pPr>
        <w:pStyle w:val="P"/>
      </w:pPr>
      <w:r>
        <w:t xml:space="preserve">You can assign </w:t>
      </w:r>
      <w:r w:rsidR="00BA34B5">
        <w:t xml:space="preserve">assets </w:t>
      </w:r>
      <w:r>
        <w:t xml:space="preserve">to production cells once they are discovered, or move them to different cells. </w:t>
      </w:r>
    </w:p>
    <w:p w14:paraId="0E6E61E1" w14:textId="10F5A8E0" w:rsidR="00D24C07" w:rsidRPr="00BF7250" w:rsidRDefault="00D24C07" w:rsidP="003F650E">
      <w:pPr>
        <w:pStyle w:val="P"/>
      </w:pPr>
      <w:r w:rsidRPr="00BF7250">
        <w:t xml:space="preserve">Once </w:t>
      </w:r>
      <w:r w:rsidR="00BA34B5" w:rsidRPr="00BF7250">
        <w:t>assets are included in RAM</w:t>
      </w:r>
      <w:r w:rsidR="00410DCD" w:rsidRPr="00BF7250">
        <w:rPr>
          <w:vertAlign w:val="superscript"/>
        </w:rPr>
        <w:t>2</w:t>
      </w:r>
      <w:r w:rsidR="00BA34B5" w:rsidRPr="00BF7250">
        <w:t xml:space="preserve">, </w:t>
      </w:r>
      <w:r w:rsidRPr="00BF7250">
        <w:t xml:space="preserve">a Risk Level </w:t>
      </w:r>
      <w:r w:rsidR="00BA34B5" w:rsidRPr="00BF7250">
        <w:t xml:space="preserve">is calculated </w:t>
      </w:r>
      <w:r w:rsidRPr="00BF7250">
        <w:t>for them.</w:t>
      </w:r>
    </w:p>
    <w:p w14:paraId="62B46FBF" w14:textId="4C4F38F5" w:rsidR="00D24C07" w:rsidRDefault="00D24C07" w:rsidP="003F650E">
      <w:pPr>
        <w:pStyle w:val="P"/>
      </w:pPr>
      <w:r>
        <w:t xml:space="preserve">Once </w:t>
      </w:r>
      <w:r w:rsidR="00BA34B5">
        <w:t xml:space="preserve">assets </w:t>
      </w:r>
      <w:r>
        <w:t xml:space="preserve">are assigned to a cell, their </w:t>
      </w:r>
      <w:r w:rsidR="00410DCD">
        <w:t>issues</w:t>
      </w:r>
      <w:r>
        <w:t xml:space="preserve"> </w:t>
      </w:r>
      <w:r w:rsidR="00410DCD">
        <w:t>contribute</w:t>
      </w:r>
      <w:r>
        <w:t xml:space="preserve"> to the overall Risk Level of the assigned cell and shop.</w:t>
      </w:r>
    </w:p>
    <w:p w14:paraId="010AF5BD" w14:textId="77777777" w:rsidR="00601C43" w:rsidRDefault="00601C43" w:rsidP="008A1CFC">
      <w:pPr>
        <w:pStyle w:val="Heading3"/>
      </w:pPr>
      <w:r>
        <w:rPr>
          <w:lang w:val="en-US"/>
        </w:rPr>
        <w:t>Assets view</w:t>
      </w:r>
    </w:p>
    <w:p w14:paraId="1C82106E" w14:textId="7D8B769C" w:rsidR="00601C43" w:rsidRDefault="00985D2E" w:rsidP="003F650E">
      <w:pPr>
        <w:pStyle w:val="P"/>
      </w:pPr>
      <w:r>
        <w:t xml:space="preserve">Hover over a cell card, and then click </w:t>
      </w:r>
      <w:r w:rsidRPr="002D486C">
        <w:rPr>
          <w:noProof/>
        </w:rPr>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5943" cy="193605"/>
                    </a:xfrm>
                    <a:prstGeom prst="rect">
                      <a:avLst/>
                    </a:prstGeom>
                  </pic:spPr>
                </pic:pic>
              </a:graphicData>
            </a:graphic>
          </wp:inline>
        </w:drawing>
      </w:r>
      <w:r>
        <w:t xml:space="preserve"> to </w:t>
      </w:r>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r w:rsidR="009E6F9D">
        <w:t>factory</w:t>
      </w:r>
      <w:r w:rsidR="000316B2">
        <w:t xml:space="preserve">, or 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r w:rsidR="00610F02">
        <w:t>.</w:t>
      </w:r>
    </w:p>
    <w:p w14:paraId="44BD0B5A" w14:textId="77777777" w:rsidR="00601C43" w:rsidRDefault="00601C43" w:rsidP="00611DB4">
      <w:pPr>
        <w:pStyle w:val="img"/>
        <w:keepNext/>
      </w:pPr>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p>
    <w:p w14:paraId="2369544D" w14:textId="1DCDAA5D" w:rsidR="00601C43" w:rsidRDefault="00601C43"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21</w:t>
      </w:r>
      <w:r>
        <w:rPr>
          <w:noProof/>
        </w:rPr>
        <w:fldChar w:fldCharType="end"/>
      </w:r>
      <w:r>
        <w:rPr>
          <w:lang w:val="en-US"/>
        </w:rPr>
        <w:t xml:space="preserve"> Factory assets</w:t>
      </w:r>
    </w:p>
    <w:p w14:paraId="1AD3CC9E" w14:textId="6A5242FE" w:rsidR="00601C43" w:rsidRDefault="00601C43" w:rsidP="003F650E">
      <w:pPr>
        <w:pStyle w:val="P"/>
      </w:pPr>
      <w:r>
        <w:t xml:space="preserve">The </w:t>
      </w:r>
      <w:r w:rsidR="00985D2E">
        <w:t>list</w:t>
      </w:r>
      <w:r>
        <w:t xml:space="preserve"> of assets shows this information:</w:t>
      </w:r>
    </w:p>
    <w:p w14:paraId="4A5D772E" w14:textId="77777777" w:rsidR="00601C43" w:rsidRDefault="00601C43" w:rsidP="001B44FB">
      <w:pPr>
        <w:pStyle w:val="ul"/>
      </w:pPr>
      <w:r>
        <w:t>Asset name</w:t>
      </w:r>
    </w:p>
    <w:p w14:paraId="7EB1F8DF" w14:textId="77777777" w:rsidR="00601C43" w:rsidRDefault="00601C43" w:rsidP="001B44FB">
      <w:pPr>
        <w:pStyle w:val="ul"/>
      </w:pPr>
      <w:r>
        <w:t xml:space="preserve">Asset type – Controller, Network Device, </w:t>
      </w:r>
    </w:p>
    <w:p w14:paraId="0CA58910" w14:textId="77777777" w:rsidR="00601C43" w:rsidRDefault="00601C43" w:rsidP="001B44FB">
      <w:pPr>
        <w:pStyle w:val="ul"/>
      </w:pPr>
      <w:r>
        <w:t>Asset IP address</w:t>
      </w:r>
    </w:p>
    <w:p w14:paraId="4587DCA4" w14:textId="77777777" w:rsidR="00601C43" w:rsidRDefault="00601C43" w:rsidP="001B44FB">
      <w:pPr>
        <w:pStyle w:val="ul"/>
      </w:pPr>
      <w:r>
        <w:t xml:space="preserve">Production cell to which the asset is assigned </w:t>
      </w:r>
    </w:p>
    <w:p w14:paraId="08285167" w14:textId="77777777" w:rsidR="00601C43" w:rsidRDefault="00601C43" w:rsidP="001B44FB">
      <w:pPr>
        <w:pStyle w:val="ul"/>
      </w:pPr>
      <w:r>
        <w:t xml:space="preserve">Vendor </w:t>
      </w:r>
    </w:p>
    <w:p w14:paraId="0DC79D62" w14:textId="77777777" w:rsidR="00601C43" w:rsidRDefault="00601C43" w:rsidP="001B44FB">
      <w:pPr>
        <w:pStyle w:val="ul"/>
      </w:pPr>
      <w:r>
        <w:t>Time asset was last active</w:t>
      </w:r>
    </w:p>
    <w:p w14:paraId="3DED7E96" w14:textId="77777777" w:rsidR="00601C43" w:rsidRDefault="00601C43" w:rsidP="001B44FB">
      <w:pPr>
        <w:pStyle w:val="ul"/>
      </w:pPr>
      <w:r>
        <w:t>MAC address</w:t>
      </w:r>
    </w:p>
    <w:p w14:paraId="5B1E0CFE" w14:textId="1F41A006" w:rsidR="00601C43" w:rsidRDefault="00601C43" w:rsidP="001B44FB">
      <w:pPr>
        <w:pStyle w:val="ul"/>
      </w:pPr>
      <w:r>
        <w:t>Location</w:t>
      </w:r>
    </w:p>
    <w:p w14:paraId="33A4B875" w14:textId="482765B6" w:rsidR="00037440" w:rsidRDefault="00037440" w:rsidP="003F650E">
      <w:pPr>
        <w:pStyle w:val="P"/>
      </w:pPr>
      <w:r>
        <w:t>Click on an asset in the list to show more detail.</w:t>
      </w:r>
      <w:r w:rsidR="003665E7">
        <w:t xml:space="preserve"> This shows the following:</w:t>
      </w:r>
    </w:p>
    <w:p w14:paraId="2A75D41B" w14:textId="6E159570" w:rsidR="003665E7" w:rsidRDefault="003665E7" w:rsidP="001B44FB">
      <w:pPr>
        <w:pStyle w:val="ul"/>
      </w:pPr>
      <w:r>
        <w:lastRenderedPageBreak/>
        <w:t xml:space="preserve">General asset details – the shop, cell, location and </w:t>
      </w:r>
      <w:r w:rsidR="00693350">
        <w:t>description</w:t>
      </w:r>
    </w:p>
    <w:p w14:paraId="1515414B" w14:textId="5D5EC110" w:rsidR="003665E7" w:rsidRDefault="00693350" w:rsidP="001B44FB">
      <w:pPr>
        <w:pStyle w:val="ul"/>
      </w:pPr>
      <w:r>
        <w:t xml:space="preserve">Type and state, </w:t>
      </w:r>
      <w:r w:rsidR="003665E7">
        <w:t>IP</w:t>
      </w:r>
      <w:r>
        <w:t xml:space="preserve"> and MAC addresses, Hardware</w:t>
      </w:r>
      <w:r w:rsidR="003665E7">
        <w:t xml:space="preserve"> and F</w:t>
      </w:r>
      <w:r w:rsidR="004A41D7">
        <w:t>irmware</w:t>
      </w:r>
      <w:r w:rsidR="003665E7">
        <w:t xml:space="preserve"> </w:t>
      </w:r>
      <w:r>
        <w:t>version and more.</w:t>
      </w:r>
    </w:p>
    <w:p w14:paraId="6A06673E" w14:textId="0145E730" w:rsidR="003665E7" w:rsidRDefault="003665E7" w:rsidP="001B44FB">
      <w:pPr>
        <w:pStyle w:val="ul"/>
      </w:pPr>
      <w:r>
        <w:t>Impact</w:t>
      </w:r>
      <w:r w:rsidR="00693350">
        <w:t>s</w:t>
      </w:r>
      <w:r>
        <w:t xml:space="preserve"> Level </w:t>
      </w:r>
    </w:p>
    <w:p w14:paraId="56A1BF11" w14:textId="77777777" w:rsidR="00037440" w:rsidRDefault="00037440" w:rsidP="00E20B16">
      <w:pPr>
        <w:pStyle w:val="img"/>
        <w:keepNext/>
      </w:pPr>
      <w:r>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p>
    <w:p w14:paraId="7D5D38D8" w14:textId="6E7CD914" w:rsidR="00037440" w:rsidRDefault="00037440" w:rsidP="004B691A">
      <w:pPr>
        <w:pStyle w:val="Caption"/>
      </w:pPr>
      <w:r>
        <w:t xml:space="preserve">Figure </w:t>
      </w:r>
      <w:r w:rsidR="00805991">
        <w:rPr>
          <w:noProof/>
        </w:rPr>
        <w:fldChar w:fldCharType="begin"/>
      </w:r>
      <w:r w:rsidR="00805991">
        <w:rPr>
          <w:noProof/>
        </w:rPr>
        <w:instrText xml:space="preserve"> SEQ Figure \* ARABIC </w:instrText>
      </w:r>
      <w:r w:rsidR="00805991">
        <w:rPr>
          <w:noProof/>
        </w:rPr>
        <w:fldChar w:fldCharType="separate"/>
      </w:r>
      <w:r w:rsidR="004B1E6C">
        <w:rPr>
          <w:noProof/>
        </w:rPr>
        <w:t>22</w:t>
      </w:r>
      <w:r w:rsidR="00805991">
        <w:rPr>
          <w:noProof/>
        </w:rPr>
        <w:fldChar w:fldCharType="end"/>
      </w:r>
      <w:r>
        <w:rPr>
          <w:lang w:val="en-US"/>
        </w:rPr>
        <w:t xml:space="preserve"> Asset detail</w:t>
      </w:r>
    </w:p>
    <w:p w14:paraId="05F2E660" w14:textId="4318F3B7" w:rsidR="002516F0" w:rsidRDefault="002516F0" w:rsidP="008A1CFC">
      <w:pPr>
        <w:pStyle w:val="Heading3"/>
        <w:rPr>
          <w:lang w:val="en-US"/>
        </w:rPr>
      </w:pPr>
      <w:r>
        <w:rPr>
          <w:lang w:val="en-US"/>
        </w:rPr>
        <w:t xml:space="preserve">Assign </w:t>
      </w:r>
      <w:r w:rsidR="002668C9">
        <w:rPr>
          <w:lang w:val="en-US"/>
        </w:rPr>
        <w:t>assets to cells</w:t>
      </w:r>
    </w:p>
    <w:p w14:paraId="6A093079" w14:textId="0416BC18" w:rsidR="009E75BA" w:rsidRDefault="009E75BA" w:rsidP="003F650E">
      <w:pPr>
        <w:pStyle w:val="P"/>
      </w:pPr>
      <w:r>
        <w:t xml:space="preserve">You </w:t>
      </w:r>
      <w:r w:rsidR="00467012">
        <w:t>can assign asset</w:t>
      </w:r>
      <w:r w:rsidR="007E4A05">
        <w:t>s</w:t>
      </w:r>
      <w:r w:rsidR="00467012">
        <w:t xml:space="preserve"> to cell</w:t>
      </w:r>
      <w:r w:rsidR="007E4A05">
        <w:t>s</w:t>
      </w:r>
      <w:r w:rsidR="00467012">
        <w:t xml:space="preserve"> from the </w:t>
      </w:r>
      <w:r w:rsidR="00467012" w:rsidRPr="00457FDE">
        <w:rPr>
          <w:rStyle w:val="UI-item"/>
        </w:rPr>
        <w:t>Assets</w:t>
      </w:r>
      <w:r w:rsidR="00467012">
        <w:t xml:space="preserve"> </w:t>
      </w:r>
      <w:r w:rsidR="007E4A05">
        <w:t>list view.</w:t>
      </w:r>
    </w:p>
    <w:p w14:paraId="2CAF9321" w14:textId="561BEA07" w:rsidR="00811841" w:rsidRDefault="00811841" w:rsidP="003F650E">
      <w:pPr>
        <w:pStyle w:val="P"/>
      </w:pPr>
      <w:r>
        <w:t xml:space="preserve">To assign </w:t>
      </w:r>
      <w:r w:rsidR="00F53FA6">
        <w:t xml:space="preserve">a single </w:t>
      </w:r>
      <w:r>
        <w:t>asset to a cell:</w:t>
      </w:r>
    </w:p>
    <w:p w14:paraId="10F81F96" w14:textId="77777777" w:rsidR="00F53FA6" w:rsidRDefault="00F53FA6" w:rsidP="003F650E">
      <w:pPr>
        <w:pStyle w:val="ol"/>
        <w:numPr>
          <w:ilvl w:val="0"/>
          <w:numId w:val="28"/>
        </w:numPr>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67312D8F" w:rsidR="00467012" w:rsidRDefault="00811841" w:rsidP="004B691A">
      <w:pPr>
        <w:pStyle w:val="Caption"/>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23</w:t>
      </w:r>
      <w:r w:rsidR="00FF578E">
        <w:rPr>
          <w:noProof/>
        </w:rPr>
        <w:fldChar w:fldCharType="end"/>
      </w:r>
      <w:r>
        <w:rPr>
          <w:lang w:val="en-US"/>
        </w:rPr>
        <w:t xml:space="preserve"> Select an asset to assign</w:t>
      </w:r>
    </w:p>
    <w:p w14:paraId="5640026B" w14:textId="6F5FC740" w:rsidR="00811841" w:rsidRDefault="005E7546" w:rsidP="003F650E">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4C07B32">
            <wp:extent cx="5317733" cy="276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17733" cy="2769235"/>
                    </a:xfrm>
                    <a:prstGeom prst="rect">
                      <a:avLst/>
                    </a:prstGeom>
                    <a:noFill/>
                    <a:ln>
                      <a:noFill/>
                    </a:ln>
                  </pic:spPr>
                </pic:pic>
              </a:graphicData>
            </a:graphic>
          </wp:inline>
        </w:drawing>
      </w:r>
    </w:p>
    <w:p w14:paraId="1A0320ED" w14:textId="78E60801" w:rsidR="005E7546" w:rsidRDefault="007B5874"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24</w:t>
      </w:r>
      <w:r w:rsidR="00FF578E">
        <w:rPr>
          <w:noProof/>
        </w:rPr>
        <w:fldChar w:fldCharType="end"/>
      </w:r>
      <w:r>
        <w:rPr>
          <w:lang w:val="en-US"/>
        </w:rPr>
        <w:t xml:space="preserve"> Assign an asset to a cell</w:t>
      </w:r>
    </w:p>
    <w:p w14:paraId="10ED69A6" w14:textId="03CC01A2" w:rsidR="005E7546" w:rsidRDefault="005E7546" w:rsidP="003F650E">
      <w:pPr>
        <w:pStyle w:val="ol"/>
      </w:pPr>
      <w:r>
        <w:t xml:space="preserve">In the </w:t>
      </w:r>
      <w:r w:rsidRPr="005E7546">
        <w:rPr>
          <w:rStyle w:val="UI-item"/>
        </w:rPr>
        <w:t>Edit Asset</w:t>
      </w:r>
      <w:r>
        <w:t xml:space="preserve"> panel, </w:t>
      </w:r>
      <w:r w:rsidR="009B397F">
        <w:t xml:space="preserve">in the </w:t>
      </w:r>
      <w:r w:rsidR="009B397F" w:rsidRPr="009B397F">
        <w:rPr>
          <w:rStyle w:val="UI-item"/>
        </w:rPr>
        <w:t>Assign to Production cell</w:t>
      </w:r>
      <w:r w:rsidR="009B397F">
        <w:t xml:space="preserve"> field, </w:t>
      </w:r>
      <w:r>
        <w:t>select the production cell from the list.</w:t>
      </w:r>
    </w:p>
    <w:p w14:paraId="098FBF6F" w14:textId="355E0C14" w:rsidR="005E7546" w:rsidRPr="005E7546" w:rsidRDefault="005E7546" w:rsidP="003F650E">
      <w:pPr>
        <w:pStyle w:val="ol"/>
      </w:pPr>
      <w:r>
        <w:t xml:space="preserve">Click </w:t>
      </w:r>
      <w:r w:rsidRPr="005E7546">
        <w:rPr>
          <w:rStyle w:val="UI-item"/>
        </w:rPr>
        <w:t>Save</w:t>
      </w:r>
      <w:r>
        <w:t>.</w:t>
      </w:r>
    </w:p>
    <w:p w14:paraId="5BDD8A79" w14:textId="61A73A7F" w:rsidR="00145556" w:rsidRDefault="00145556" w:rsidP="008A1CFC">
      <w:pPr>
        <w:pStyle w:val="Heading3"/>
        <w:rPr>
          <w:lang w:val="en-US"/>
        </w:rPr>
      </w:pPr>
      <w:r>
        <w:rPr>
          <w:lang w:val="en-US"/>
        </w:rPr>
        <w:t>Bulk assign assets to cells</w:t>
      </w:r>
    </w:p>
    <w:p w14:paraId="544ED543" w14:textId="773A8862" w:rsidR="00F53FA6" w:rsidRDefault="00F53FA6" w:rsidP="003F650E">
      <w:pPr>
        <w:pStyle w:val="P"/>
      </w:pPr>
      <w:r>
        <w:t xml:space="preserve">To asset a number of assets </w:t>
      </w:r>
      <w:r w:rsidR="007E4A05">
        <w:t>to a production cell</w:t>
      </w:r>
      <w:r>
        <w:t>:</w:t>
      </w:r>
    </w:p>
    <w:p w14:paraId="2F60FA2F" w14:textId="1B8F0320" w:rsidR="00F53FA6" w:rsidRDefault="00F53FA6" w:rsidP="003F650E">
      <w:pPr>
        <w:pStyle w:val="ol"/>
        <w:numPr>
          <w:ilvl w:val="0"/>
          <w:numId w:val="39"/>
        </w:numPr>
      </w:pPr>
      <w:r>
        <w:t>Select the assets in the list, and then</w:t>
      </w:r>
      <w:r w:rsidR="007E4A05">
        <w:t xml:space="preserve"> click</w:t>
      </w:r>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0437" cy="286463"/>
                    </a:xfrm>
                    <a:prstGeom prst="rect">
                      <a:avLst/>
                    </a:prstGeom>
                  </pic:spPr>
                </pic:pic>
              </a:graphicData>
            </a:graphic>
          </wp:inline>
        </w:drawing>
      </w:r>
      <w:r w:rsidR="007E4A05">
        <w:t xml:space="preserve"> in the upper right.</w:t>
      </w:r>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5F1DE857" w:rsidR="00F53FA6" w:rsidRDefault="007B5874"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25</w:t>
      </w:r>
      <w:r w:rsidR="00FF578E">
        <w:rPr>
          <w:noProof/>
        </w:rPr>
        <w:fldChar w:fldCharType="end"/>
      </w:r>
      <w:r>
        <w:rPr>
          <w:lang w:val="en-US"/>
        </w:rPr>
        <w:t xml:space="preserve"> Assign multiple assets to a cell</w:t>
      </w:r>
    </w:p>
    <w:p w14:paraId="71493126" w14:textId="58605CFA" w:rsidR="00F53FA6" w:rsidRDefault="00F53FA6" w:rsidP="003F650E">
      <w:pPr>
        <w:pStyle w:val="ol"/>
      </w:pPr>
      <w:r>
        <w:t>Select the production cell from the list.</w:t>
      </w:r>
    </w:p>
    <w:p w14:paraId="03DBB984" w14:textId="4E177814" w:rsidR="00F53FA6" w:rsidRDefault="00F53FA6" w:rsidP="003F650E">
      <w:pPr>
        <w:pStyle w:val="ol"/>
      </w:pPr>
      <w:r>
        <w:t xml:space="preserve">Click </w:t>
      </w:r>
      <w:r w:rsidRPr="00E20B16">
        <w:rPr>
          <w:rStyle w:val="UI-item"/>
        </w:rPr>
        <w:t>Assign</w:t>
      </w:r>
      <w:r>
        <w:t>.</w:t>
      </w:r>
    </w:p>
    <w:p w14:paraId="756664F7" w14:textId="652B1D0A" w:rsidR="000316B2" w:rsidRDefault="000316B2" w:rsidP="008A1CFC">
      <w:pPr>
        <w:pStyle w:val="Heading3"/>
        <w:rPr>
          <w:lang w:val="en-US"/>
        </w:rPr>
      </w:pPr>
      <w:r>
        <w:rPr>
          <w:lang w:val="en-US"/>
        </w:rPr>
        <w:lastRenderedPageBreak/>
        <w:t>Filter or search for assets</w:t>
      </w:r>
    </w:p>
    <w:p w14:paraId="347CB8A2" w14:textId="6C5967E7" w:rsidR="007E4A05" w:rsidRDefault="007E4A05" w:rsidP="003F650E">
      <w:pPr>
        <w:pStyle w:val="P"/>
      </w:pPr>
      <w:r>
        <w:t>You can filter or search for specific assets in the Asset list view.</w:t>
      </w:r>
    </w:p>
    <w:p w14:paraId="2FC3E2AA" w14:textId="3D1482E6" w:rsidR="007E4A05" w:rsidRDefault="007E4A05" w:rsidP="003F650E">
      <w:pPr>
        <w:pStyle w:val="P"/>
      </w:pPr>
      <w:r>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for assets. You can filter according to the name</w:t>
      </w:r>
      <w:r w:rsidR="00BF5E85">
        <w:t>,</w:t>
      </w:r>
      <w:r>
        <w:t xml:space="preserve"> location</w:t>
      </w:r>
      <w:r w:rsidR="00BF5E85">
        <w:t>, vendor, cell, and IP address</w:t>
      </w:r>
      <w:r w:rsidR="00693350">
        <w:t xml:space="preserve"> and more </w:t>
      </w:r>
      <w:r>
        <w:t>asset</w:t>
      </w:r>
      <w:r w:rsidR="00693350">
        <w:t xml:space="preserve"> attributes</w:t>
      </w:r>
      <w:r>
        <w:t>.</w:t>
      </w:r>
    </w:p>
    <w:p w14:paraId="32AA736C" w14:textId="77777777" w:rsidR="007E4A05" w:rsidRDefault="007E4A05" w:rsidP="003F650E">
      <w:pPr>
        <w:pStyle w:val="P"/>
      </w:pPr>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asset by name. The search is progressive: this list of matching assets is updated as you enter more text for the name.</w:t>
      </w:r>
    </w:p>
    <w:p w14:paraId="160DFFC3" w14:textId="76CD07A0" w:rsidR="007E4A05" w:rsidRDefault="007E4A05" w:rsidP="00BE1BA0">
      <w:pPr>
        <w:pStyle w:val="img"/>
      </w:pPr>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p>
    <w:p w14:paraId="4205FF2B" w14:textId="64490075" w:rsidR="007E4A05" w:rsidRPr="00E20B16" w:rsidRDefault="007E4A05"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26</w:t>
      </w:r>
      <w:r w:rsidR="000D3D9B">
        <w:rPr>
          <w:noProof/>
        </w:rPr>
        <w:fldChar w:fldCharType="end"/>
      </w:r>
      <w:r>
        <w:rPr>
          <w:lang w:val="en-US"/>
        </w:rPr>
        <w:t xml:space="preserve"> Asset search</w:t>
      </w:r>
    </w:p>
    <w:p w14:paraId="5748C04A" w14:textId="3B9CB146" w:rsidR="00417C09" w:rsidRDefault="00410DCD" w:rsidP="00590502">
      <w:pPr>
        <w:pStyle w:val="Heading1"/>
        <w:rPr>
          <w:lang w:val="en-US"/>
        </w:rPr>
      </w:pPr>
      <w:r>
        <w:rPr>
          <w:lang w:val="en-US"/>
        </w:rPr>
        <w:lastRenderedPageBreak/>
        <w:t xml:space="preserve">Investigation - </w:t>
      </w:r>
      <w:r w:rsidR="00417C09">
        <w:rPr>
          <w:lang w:val="en-US"/>
        </w:rPr>
        <w:t>Alerts</w:t>
      </w:r>
    </w:p>
    <w:p w14:paraId="30504859" w14:textId="78E3E295" w:rsidR="00D42432" w:rsidRDefault="00610F02" w:rsidP="003F650E">
      <w:pPr>
        <w:pStyle w:val="P"/>
      </w:pPr>
      <w:r>
        <w:t>RAM</w:t>
      </w:r>
      <w:r w:rsidRPr="00B433D3">
        <w:rPr>
          <w:vertAlign w:val="superscript"/>
        </w:rPr>
        <w:t>2</w:t>
      </w:r>
      <w:r>
        <w:t xml:space="preserve"> </w:t>
      </w:r>
      <w:r w:rsidR="00D42432">
        <w:t xml:space="preserve">generates alerts when security issues are discovered in assets </w:t>
      </w:r>
      <w:r w:rsidR="00D42432" w:rsidRPr="002B24A2">
        <w:rPr>
          <w:strike/>
        </w:rPr>
        <w:t>after they are scanned.</w:t>
      </w:r>
      <w:r w:rsidR="00D42432">
        <w:t xml:space="preserve"> These alerts </w:t>
      </w:r>
      <w:r w:rsidR="00782AAA">
        <w:t>are shown in the Alerts view.</w:t>
      </w:r>
    </w:p>
    <w:p w14:paraId="10C97D8F" w14:textId="76A7423D" w:rsidR="0091135A" w:rsidRDefault="0091135A" w:rsidP="003F650E">
      <w:pPr>
        <w:pStyle w:val="P"/>
      </w:pPr>
      <w:r>
        <w:t>You can perform the following actions on alerts, from the Alerts page.</w:t>
      </w:r>
    </w:p>
    <w:p w14:paraId="74D6F08C" w14:textId="1BE81D63" w:rsidR="00EE0E10" w:rsidRDefault="0091135A" w:rsidP="001B44FB">
      <w:pPr>
        <w:pStyle w:val="ul"/>
      </w:pPr>
      <w:r>
        <w:t>View details for the alert, and the asset affected</w:t>
      </w:r>
      <w:r w:rsidR="00EE0E10">
        <w:t>.</w:t>
      </w:r>
    </w:p>
    <w:p w14:paraId="32BC3176" w14:textId="35C3613F" w:rsidR="00EE0E10" w:rsidRDefault="00EE0E10" w:rsidP="001B44FB">
      <w:pPr>
        <w:pStyle w:val="ul"/>
      </w:pPr>
      <w:r>
        <w:t>View the distribution of alerts according to alert type or production cell.</w:t>
      </w:r>
    </w:p>
    <w:p w14:paraId="5B135FD3" w14:textId="6FBC6702" w:rsidR="00EE0E10" w:rsidRDefault="00EE0E10" w:rsidP="001B44FB">
      <w:pPr>
        <w:pStyle w:val="ul"/>
      </w:pPr>
      <w:r>
        <w:t>Acknowledge the issue in the alert</w:t>
      </w:r>
    </w:p>
    <w:p w14:paraId="29C8BDC6" w14:textId="5A2834DF" w:rsidR="00EE0E10" w:rsidRDefault="00EE0E10" w:rsidP="001B44FB">
      <w:pPr>
        <w:pStyle w:val="ul"/>
      </w:pPr>
      <w:r>
        <w:t xml:space="preserve">Disable specific vulnerabilities from </w:t>
      </w:r>
      <w:r w:rsidR="00EB789F">
        <w:t xml:space="preserve">generating </w:t>
      </w:r>
      <w:r>
        <w:t>alerts.</w:t>
      </w:r>
    </w:p>
    <w:p w14:paraId="3FCD195D" w14:textId="06A0C7B0" w:rsidR="00A52B52" w:rsidRPr="00D42432" w:rsidRDefault="00A52B52" w:rsidP="00E20B16">
      <w:pPr>
        <w:pStyle w:val="Heading2"/>
      </w:pPr>
      <w:r>
        <w:rPr>
          <w:lang w:val="en-US"/>
        </w:rPr>
        <w:t>Alerts view</w:t>
      </w:r>
    </w:p>
    <w:p w14:paraId="20FB4700" w14:textId="59785BBF" w:rsidR="00EB789F" w:rsidRDefault="00EB789F" w:rsidP="003F650E">
      <w:pPr>
        <w:pStyle w:val="P"/>
      </w:pPr>
      <w:r>
        <w:t xml:space="preserve">You can view </w:t>
      </w:r>
      <w:r w:rsidR="00A52B52">
        <w:t xml:space="preserve">all </w:t>
      </w:r>
      <w:r>
        <w:t xml:space="preserve">alerts that have been generated by </w:t>
      </w:r>
      <w:r w:rsidR="00610F02">
        <w:t>RAM</w:t>
      </w:r>
      <w:r w:rsidR="00610F02" w:rsidRPr="00B433D3">
        <w:rPr>
          <w:vertAlign w:val="superscript"/>
        </w:rPr>
        <w:t>2</w:t>
      </w:r>
      <w:r w:rsidR="00610F02">
        <w:t xml:space="preserve"> </w:t>
      </w:r>
      <w:r>
        <w:t xml:space="preserve">in the alert view. Select this from the top-level </w:t>
      </w:r>
      <w:r w:rsidRPr="00B433D3">
        <w:rPr>
          <w:rStyle w:val="UI-item"/>
        </w:rPr>
        <w:t>Investigate</w:t>
      </w:r>
      <w:r>
        <w:t xml:space="preserve"> menu.</w:t>
      </w:r>
    </w:p>
    <w:p w14:paraId="62DF83DE" w14:textId="29A88438" w:rsidR="00EB789F" w:rsidRDefault="00EB789F" w:rsidP="00EB789F">
      <w:pPr>
        <w:pStyle w:val="img"/>
        <w:keepNext/>
      </w:pPr>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p>
    <w:p w14:paraId="33D2D6AF" w14:textId="1EA5E014" w:rsidR="00EB789F" w:rsidRDefault="00EB789F"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27</w:t>
      </w:r>
      <w:r>
        <w:rPr>
          <w:noProof/>
        </w:rPr>
        <w:fldChar w:fldCharType="end"/>
      </w:r>
      <w:r>
        <w:rPr>
          <w:lang w:val="en-US"/>
        </w:rPr>
        <w:t xml:space="preserve"> Alerts view</w:t>
      </w:r>
    </w:p>
    <w:p w14:paraId="3A82B4CB" w14:textId="77777777" w:rsidR="00EB789F" w:rsidRDefault="00EB789F" w:rsidP="003F650E">
      <w:pPr>
        <w:pStyle w:val="P"/>
      </w:pPr>
      <w:r>
        <w:t>This view shows following details for each alert</w:t>
      </w:r>
    </w:p>
    <w:p w14:paraId="435E9295" w14:textId="77777777" w:rsidR="00EB789F" w:rsidRPr="002E3577" w:rsidRDefault="00EB789F" w:rsidP="001B44FB">
      <w:pPr>
        <w:pStyle w:val="ul"/>
      </w:pPr>
      <w:r w:rsidRPr="002E3577">
        <w:rPr>
          <w:b/>
          <w:bCs/>
        </w:rPr>
        <w:t>Alert type</w:t>
      </w:r>
      <w:r>
        <w:t xml:space="preserve"> – from a list of pre-defined alert types</w:t>
      </w:r>
    </w:p>
    <w:p w14:paraId="1E2A38DF" w14:textId="77777777" w:rsidR="00EB789F" w:rsidRPr="002E3577" w:rsidRDefault="00EB789F" w:rsidP="001B44FB">
      <w:pPr>
        <w:pStyle w:val="ul"/>
      </w:pPr>
      <w:r w:rsidRPr="002E3577">
        <w:rPr>
          <w:b/>
          <w:bCs/>
        </w:rPr>
        <w:t>Alert time</w:t>
      </w:r>
      <w:r>
        <w:t xml:space="preserve"> – the time the alert occurred</w:t>
      </w:r>
    </w:p>
    <w:p w14:paraId="54D47536" w14:textId="77777777" w:rsidR="00EB789F" w:rsidRPr="002E3577" w:rsidRDefault="00EB789F" w:rsidP="001B44FB">
      <w:pPr>
        <w:pStyle w:val="ul"/>
      </w:pPr>
      <w:r w:rsidRPr="002E3577">
        <w:rPr>
          <w:b/>
          <w:bCs/>
        </w:rPr>
        <w:t>Asset name</w:t>
      </w:r>
      <w:r>
        <w:t xml:space="preserve"> – the asset on which the alert occurred</w:t>
      </w:r>
    </w:p>
    <w:p w14:paraId="75A18D47" w14:textId="77777777" w:rsidR="00EB789F" w:rsidRPr="002E3577" w:rsidRDefault="00EB789F" w:rsidP="001B44FB">
      <w:pPr>
        <w:pStyle w:val="ul"/>
      </w:pPr>
      <w:r w:rsidRPr="002E3577">
        <w:rPr>
          <w:b/>
          <w:bCs/>
        </w:rPr>
        <w:t>Asset IP</w:t>
      </w:r>
      <w:r>
        <w:t xml:space="preserve"> – the IP address of the asset</w:t>
      </w:r>
    </w:p>
    <w:p w14:paraId="51B5D5E0" w14:textId="77777777" w:rsidR="00EB789F" w:rsidRPr="002E3577" w:rsidRDefault="00EB789F" w:rsidP="001B44FB">
      <w:pPr>
        <w:pStyle w:val="ul"/>
      </w:pPr>
      <w:r w:rsidRPr="002E3577">
        <w:rPr>
          <w:b/>
          <w:bCs/>
        </w:rPr>
        <w:t>Production cell</w:t>
      </w:r>
      <w:r>
        <w:t xml:space="preserve"> – the cell containing the affected asset</w:t>
      </w:r>
    </w:p>
    <w:p w14:paraId="47DAE098" w14:textId="4DFC0A69" w:rsidR="00EB789F" w:rsidRPr="002E3577" w:rsidRDefault="00EB789F" w:rsidP="001B44FB">
      <w:pPr>
        <w:pStyle w:val="ul"/>
      </w:pPr>
      <w:r w:rsidRPr="002E3577">
        <w:rPr>
          <w:b/>
          <w:bCs/>
        </w:rPr>
        <w:t>Acknowledged by</w:t>
      </w:r>
      <w:r w:rsidRPr="002E3577">
        <w:t xml:space="preserve"> </w:t>
      </w:r>
      <w:r>
        <w:t>– if the alert was acknowledged, the name of the person who acknowledged it, otherwise a</w:t>
      </w:r>
      <w:r w:rsidR="00D16E79">
        <w:t xml:space="preserve"> button</w:t>
      </w:r>
      <w:r>
        <w:t xml:space="preserve"> to acknowledge the alert</w:t>
      </w:r>
    </w:p>
    <w:p w14:paraId="32E7087A" w14:textId="6A4D2E43" w:rsidR="00EB789F" w:rsidRDefault="00EB789F" w:rsidP="001B44FB">
      <w:pPr>
        <w:pStyle w:val="ul"/>
      </w:pPr>
      <w:r w:rsidRPr="002E3577">
        <w:rPr>
          <w:b/>
          <w:bCs/>
        </w:rPr>
        <w:t>Acknowledged</w:t>
      </w:r>
      <w:r>
        <w:t xml:space="preserve"> – indicates the alert was acknowledged (blank, if not)</w:t>
      </w:r>
    </w:p>
    <w:p w14:paraId="2DF4A56B" w14:textId="730B7E24" w:rsidR="00A52B52" w:rsidRDefault="00A52B52" w:rsidP="003F650E">
      <w:pPr>
        <w:pStyle w:val="P"/>
      </w:pPr>
      <w:r>
        <w:lastRenderedPageBreak/>
        <w:t>The top right of the view shows the total number of unacknowledged alerts, and the number of factory assets affected by alerts.</w:t>
      </w:r>
    </w:p>
    <w:p w14:paraId="145E831B" w14:textId="1AFDDF34" w:rsidR="00A52B52" w:rsidRPr="00B433D3" w:rsidRDefault="00A52B52" w:rsidP="00E20B16">
      <w:pPr>
        <w:pStyle w:val="img"/>
      </w:pPr>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13700" cy="593723"/>
                    </a:xfrm>
                    <a:prstGeom prst="rect">
                      <a:avLst/>
                    </a:prstGeom>
                  </pic:spPr>
                </pic:pic>
              </a:graphicData>
            </a:graphic>
          </wp:inline>
        </w:drawing>
      </w:r>
    </w:p>
    <w:p w14:paraId="5F2D2469" w14:textId="77777777" w:rsidR="00EB789F" w:rsidRDefault="00EB789F" w:rsidP="00EB789F">
      <w:pPr>
        <w:pStyle w:val="Heading2"/>
        <w:rPr>
          <w:lang w:val="en-US"/>
        </w:rPr>
      </w:pPr>
      <w:r>
        <w:rPr>
          <w:lang w:val="en-US"/>
        </w:rPr>
        <w:t>Alert types</w:t>
      </w:r>
    </w:p>
    <w:p w14:paraId="61DAB85E" w14:textId="77777777" w:rsidR="00EB789F" w:rsidRPr="0009223C" w:rsidRDefault="00EB789F" w:rsidP="003F650E">
      <w:pPr>
        <w:pStyle w:val="P"/>
      </w:pPr>
      <w:r>
        <w:t>Alerts are classified into these types:</w:t>
      </w:r>
    </w:p>
    <w:p w14:paraId="1EDFE164" w14:textId="4537879D" w:rsidR="00EB789F" w:rsidRDefault="00EB789F" w:rsidP="001B44FB">
      <w:pPr>
        <w:pStyle w:val="ul"/>
      </w:pPr>
      <w:r w:rsidRPr="00E20B16">
        <w:rPr>
          <w:b/>
          <w:bCs/>
        </w:rPr>
        <w:t>New asset discovered</w:t>
      </w:r>
      <w:r>
        <w:t xml:space="preserve"> – new asset has been discovered by </w:t>
      </w:r>
      <w:r w:rsidR="00610F02">
        <w:t>RAM</w:t>
      </w:r>
      <w:proofErr w:type="gramStart"/>
      <w:r w:rsidR="00610F02" w:rsidRPr="00B433D3">
        <w:rPr>
          <w:vertAlign w:val="superscript"/>
        </w:rPr>
        <w:t>2</w:t>
      </w:r>
      <w:r w:rsidR="00610F02">
        <w:t xml:space="preserve"> </w:t>
      </w:r>
      <w:r>
        <w:t>;</w:t>
      </w:r>
      <w:proofErr w:type="gramEnd"/>
      <w:r>
        <w:t xml:space="preserve"> it does not mean there is a security issue</w:t>
      </w:r>
      <w:r w:rsidR="00410DCD">
        <w:t xml:space="preserve"> </w:t>
      </w:r>
      <w:r w:rsidR="00410DCD" w:rsidRPr="00410DCD">
        <w:t>certainty</w:t>
      </w:r>
      <w:r>
        <w:t>.</w:t>
      </w:r>
    </w:p>
    <w:p w14:paraId="0DD67ABE" w14:textId="77777777" w:rsidR="00EB789F" w:rsidRDefault="00EB789F" w:rsidP="001B44FB">
      <w:pPr>
        <w:pStyle w:val="ul"/>
      </w:pPr>
      <w:r w:rsidRPr="00E20B16">
        <w:rPr>
          <w:b/>
          <w:bCs/>
        </w:rPr>
        <w:t>Asset not seen</w:t>
      </w:r>
      <w:r>
        <w:t xml:space="preserve"> – an asset has not been detected on the network for 72 </w:t>
      </w:r>
      <w:proofErr w:type="spellStart"/>
      <w:r>
        <w:t>hrs</w:t>
      </w:r>
      <w:proofErr w:type="spellEnd"/>
      <w:r>
        <w:t xml:space="preserve"> (this time is configurable)</w:t>
      </w:r>
    </w:p>
    <w:p w14:paraId="782F9473" w14:textId="77777777" w:rsidR="00EB789F" w:rsidRDefault="00EB789F" w:rsidP="001B44FB">
      <w:pPr>
        <w:pStyle w:val="ul"/>
      </w:pPr>
      <w:r w:rsidRPr="00E20B16">
        <w:rPr>
          <w:b/>
          <w:bCs/>
        </w:rPr>
        <w:t>New vulnerability discovered</w:t>
      </w:r>
      <w:r>
        <w:t xml:space="preserve"> – a new vulnerability has been detected for a specific asset; the alert includes details of the vulnerability </w:t>
      </w:r>
    </w:p>
    <w:p w14:paraId="545F0047" w14:textId="5DDD3A95" w:rsidR="00EB789F" w:rsidRDefault="00EB789F" w:rsidP="001B44FB">
      <w:pPr>
        <w:pStyle w:val="ul"/>
      </w:pPr>
      <w:r w:rsidRPr="00E20B16">
        <w:rPr>
          <w:b/>
          <w:bCs/>
        </w:rPr>
        <w:t>F</w:t>
      </w:r>
      <w:r w:rsidR="00410DCD">
        <w:rPr>
          <w:b/>
          <w:bCs/>
        </w:rPr>
        <w:t>irmware</w:t>
      </w:r>
      <w:r w:rsidRPr="00E20B16">
        <w:rPr>
          <w:b/>
          <w:bCs/>
        </w:rPr>
        <w:t xml:space="preserve"> version changed</w:t>
      </w:r>
      <w:r>
        <w:t xml:space="preserve"> – the firmware version on an asset has changed; it does</w:t>
      </w:r>
      <w:r w:rsidR="008951A2">
        <w:t xml:space="preserve"> not</w:t>
      </w:r>
      <w:r>
        <w:t xml:space="preserve"> mean that there is a security issue</w:t>
      </w:r>
      <w:r w:rsidR="00410DCD">
        <w:t xml:space="preserve"> </w:t>
      </w:r>
      <w:r w:rsidR="00410DCD" w:rsidRPr="00410DCD">
        <w:t>certainty</w:t>
      </w:r>
      <w:r>
        <w:t>.</w:t>
      </w:r>
    </w:p>
    <w:p w14:paraId="5B9A9169" w14:textId="0678150C" w:rsidR="00EB789F" w:rsidRDefault="00EB789F" w:rsidP="001B44FB">
      <w:pPr>
        <w:pStyle w:val="ul"/>
      </w:pPr>
      <w:r w:rsidRPr="00E20B16">
        <w:rPr>
          <w:b/>
          <w:bCs/>
        </w:rPr>
        <w:t>IP address changed</w:t>
      </w:r>
      <w:r>
        <w:t xml:space="preserve"> – the IP address for an asset has </w:t>
      </w:r>
      <w:r w:rsidR="003B2C9C">
        <w:t xml:space="preserve">been </w:t>
      </w:r>
      <w:r>
        <w:t>changed</w:t>
      </w:r>
    </w:p>
    <w:p w14:paraId="53C95F61" w14:textId="71DB354B" w:rsidR="00EB789F" w:rsidRDefault="00EB789F" w:rsidP="001B44FB">
      <w:pPr>
        <w:pStyle w:val="ul"/>
      </w:pPr>
      <w:r w:rsidRPr="00E20B16">
        <w:rPr>
          <w:b/>
          <w:bCs/>
        </w:rPr>
        <w:t>State changed</w:t>
      </w:r>
      <w:r>
        <w:t xml:space="preserve"> – an asset state has changed</w:t>
      </w:r>
      <w:r w:rsidR="00EF1EEC">
        <w:t>. A</w:t>
      </w:r>
      <w:r>
        <w:t>ssets can be in one of these states: Running, Stopped, Test, Fault, No Config, Unknown</w:t>
      </w:r>
    </w:p>
    <w:p w14:paraId="3BA79FC2" w14:textId="254572F8" w:rsidR="00DB15AD" w:rsidRDefault="00DB15AD" w:rsidP="00590502">
      <w:pPr>
        <w:pStyle w:val="Heading2"/>
        <w:rPr>
          <w:lang w:val="en-US"/>
        </w:rPr>
      </w:pPr>
      <w:r>
        <w:rPr>
          <w:lang w:val="en-US"/>
        </w:rPr>
        <w:t>Acknowledge alerts</w:t>
      </w:r>
    </w:p>
    <w:p w14:paraId="7458689C" w14:textId="73845F57" w:rsidR="007A2794" w:rsidRDefault="007A2794" w:rsidP="003F650E">
      <w:pPr>
        <w:pStyle w:val="P"/>
      </w:pPr>
      <w:r>
        <w:t xml:space="preserve">You can acknowledge an alert. </w:t>
      </w:r>
      <w:r w:rsidR="0061039A">
        <w:t xml:space="preserve">The Alerts page will indicate the alert is acknowledged in the </w:t>
      </w:r>
      <w:r w:rsidR="0061039A" w:rsidRPr="00D37766">
        <w:rPr>
          <w:rStyle w:val="UI-item"/>
        </w:rPr>
        <w:t>Acknowledged</w:t>
      </w:r>
      <w:r w:rsidR="0061039A">
        <w:t xml:space="preserve"> column.</w:t>
      </w:r>
    </w:p>
    <w:p w14:paraId="3F2B714C" w14:textId="5AA9E272" w:rsidR="00B55AD5" w:rsidRDefault="00B55AD5" w:rsidP="003F650E">
      <w:pPr>
        <w:pStyle w:val="P"/>
      </w:pPr>
      <w:r>
        <w:t>To acknowledge an alert:</w:t>
      </w:r>
    </w:p>
    <w:p w14:paraId="4261122B" w14:textId="0EEB34A5" w:rsidR="00B55AD5" w:rsidRDefault="00B55AD5" w:rsidP="003F650E">
      <w:pPr>
        <w:pStyle w:val="ol"/>
        <w:numPr>
          <w:ilvl w:val="0"/>
          <w:numId w:val="30"/>
        </w:numPr>
      </w:pPr>
      <w:r>
        <w:t xml:space="preserve">On the </w:t>
      </w:r>
      <w:r w:rsidRPr="00B55AD5">
        <w:rPr>
          <w:rStyle w:val="UI-item"/>
        </w:rPr>
        <w:t>Alerts</w:t>
      </w:r>
      <w:r>
        <w:t xml:space="preserve"> page, select the alert.</w:t>
      </w:r>
    </w:p>
    <w:p w14:paraId="704F4666" w14:textId="16FBC7B8" w:rsidR="00B55AD5" w:rsidRDefault="00B55AD5" w:rsidP="003F650E">
      <w:pPr>
        <w:pStyle w:val="ol"/>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3F650E">
      <w:pPr>
        <w:pStyle w:val="ol"/>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50FF2C51" w:rsidR="00484DDA" w:rsidRDefault="00484DDA"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28</w:t>
      </w:r>
      <w:r w:rsidR="00FF578E">
        <w:rPr>
          <w:noProof/>
        </w:rPr>
        <w:fldChar w:fldCharType="end"/>
      </w:r>
      <w:r>
        <w:rPr>
          <w:lang w:val="en-US"/>
        </w:rPr>
        <w:t xml:space="preserve"> Acknowledge an alert</w:t>
      </w:r>
    </w:p>
    <w:p w14:paraId="6DAA73DE" w14:textId="63FE8BA4" w:rsidR="00B55AD5" w:rsidRPr="00484DDA" w:rsidRDefault="00B55AD5" w:rsidP="003F650E">
      <w:pPr>
        <w:pStyle w:val="ol"/>
        <w:rPr>
          <w:rStyle w:val="UI-item"/>
          <w:i w:val="0"/>
        </w:rPr>
      </w:pPr>
      <w:r>
        <w:t xml:space="preserve">Click </w:t>
      </w:r>
      <w:r w:rsidRPr="00B55AD5">
        <w:rPr>
          <w:rStyle w:val="UI-item"/>
        </w:rPr>
        <w:t>Save.</w:t>
      </w:r>
    </w:p>
    <w:p w14:paraId="373FFA0E" w14:textId="25C5D843" w:rsidR="00484DDA" w:rsidRDefault="00484DDA" w:rsidP="003F650E">
      <w:pPr>
        <w:pStyle w:val="P"/>
        <w:rPr>
          <w:rStyle w:val="UI-item"/>
          <w:i w:val="0"/>
          <w:iCs w:val="0"/>
        </w:rPr>
      </w:pPr>
      <w:r>
        <w:rPr>
          <w:rStyle w:val="UI-item"/>
          <w:i w:val="0"/>
        </w:rPr>
        <w:t>To acknowledge a number of alerts:</w:t>
      </w:r>
    </w:p>
    <w:p w14:paraId="1238860A" w14:textId="77777777" w:rsidR="0061039A" w:rsidRPr="003F650E" w:rsidRDefault="00484DDA" w:rsidP="003F650E">
      <w:pPr>
        <w:pStyle w:val="ol"/>
        <w:numPr>
          <w:ilvl w:val="0"/>
          <w:numId w:val="31"/>
        </w:numPr>
        <w:rPr>
          <w:rStyle w:val="UI-item"/>
          <w:i w:val="0"/>
          <w:iCs/>
        </w:rPr>
      </w:pPr>
      <w:r w:rsidRPr="003F650E">
        <w:rPr>
          <w:rStyle w:val="UI-item"/>
          <w:i w:val="0"/>
        </w:rPr>
        <w:t xml:space="preserve">On the </w:t>
      </w:r>
      <w:r w:rsidRPr="00484DDA">
        <w:rPr>
          <w:rStyle w:val="UI-item"/>
        </w:rPr>
        <w:t>Alerts</w:t>
      </w:r>
      <w:r w:rsidRPr="003F650E">
        <w:rPr>
          <w:rStyle w:val="UI-item"/>
          <w:i w:val="0"/>
        </w:rPr>
        <w:t xml:space="preserve"> page, select the alerts to acknowledge</w:t>
      </w:r>
    </w:p>
    <w:p w14:paraId="6D79DF5E" w14:textId="77777777" w:rsidR="0061039A" w:rsidRDefault="0061039A" w:rsidP="00E20B16">
      <w:pPr>
        <w:pStyle w:val="img"/>
        <w:keepNext/>
      </w:pPr>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p>
    <w:p w14:paraId="3206579C" w14:textId="24A7D995" w:rsidR="00484DDA" w:rsidRPr="00E20B16" w:rsidRDefault="0061039A" w:rsidP="004B691A">
      <w:pPr>
        <w:pStyle w:val="Caption"/>
        <w:rPr>
          <w:rStyle w:val="UI-item"/>
          <w:rFonts w:ascii="Century Gothic" w:hAnsi="Century Gothic"/>
          <w:i/>
          <w:iCs w:val="0"/>
          <w:noProof/>
          <w:color w:val="auto"/>
          <w:sz w:val="20"/>
          <w:szCs w:val="24"/>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29</w:t>
      </w:r>
      <w:r w:rsidR="000D3D9B">
        <w:rPr>
          <w:noProof/>
        </w:rPr>
        <w:fldChar w:fldCharType="end"/>
      </w:r>
      <w:r>
        <w:rPr>
          <w:lang w:val="en-US"/>
        </w:rPr>
        <w:t xml:space="preserve"> Alert bulk select</w:t>
      </w:r>
    </w:p>
    <w:p w14:paraId="12FA4145" w14:textId="476FF00D" w:rsidR="00484DDA" w:rsidRPr="003F650E" w:rsidRDefault="00484DDA" w:rsidP="003F650E">
      <w:pPr>
        <w:pStyle w:val="ol"/>
        <w:numPr>
          <w:ilvl w:val="0"/>
          <w:numId w:val="31"/>
        </w:numPr>
        <w:rPr>
          <w:rStyle w:val="UI-item"/>
          <w:i w:val="0"/>
        </w:rPr>
      </w:pPr>
      <w:r w:rsidRPr="003F650E">
        <w:rPr>
          <w:rStyle w:val="UI-item"/>
          <w:i w:val="0"/>
        </w:rPr>
        <w:t xml:space="preserve">Click </w:t>
      </w:r>
      <w:r w:rsidR="0061039A" w:rsidRPr="0061039A">
        <w:rPr>
          <w:noProof/>
        </w:rPr>
        <w:t xml:space="preserve"> </w:t>
      </w:r>
      <w:r w:rsidR="0061039A" w:rsidRPr="0061039A">
        <w:rPr>
          <w:rStyle w:val="UI-item"/>
          <w:i w:val="0"/>
          <w:noProof/>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5815" cy="256280"/>
                    </a:xfrm>
                    <a:prstGeom prst="rect">
                      <a:avLst/>
                    </a:prstGeom>
                  </pic:spPr>
                </pic:pic>
              </a:graphicData>
            </a:graphic>
          </wp:inline>
        </w:drawing>
      </w:r>
      <w:r w:rsidRPr="003F650E">
        <w:rPr>
          <w:rStyle w:val="UI-item"/>
          <w:i w:val="0"/>
        </w:rPr>
        <w:t xml:space="preserve"> at the top of the page.</w:t>
      </w:r>
    </w:p>
    <w:p w14:paraId="18067FF6" w14:textId="292DE230" w:rsidR="00484DDA" w:rsidRPr="003F650E" w:rsidRDefault="00484DDA" w:rsidP="003F650E">
      <w:pPr>
        <w:pStyle w:val="ol"/>
        <w:numPr>
          <w:ilvl w:val="0"/>
          <w:numId w:val="31"/>
        </w:numPr>
        <w:rPr>
          <w:rStyle w:val="UI-item"/>
          <w:i w:val="0"/>
        </w:rPr>
      </w:pPr>
      <w:r w:rsidRPr="003F650E">
        <w:rPr>
          <w:rStyle w:val="UI-item"/>
          <w:i w:val="0"/>
        </w:rPr>
        <w:t>Enter an explanation why the alerts are being acknowledged.</w:t>
      </w:r>
    </w:p>
    <w:p w14:paraId="604B05A8" w14:textId="20706E0A" w:rsidR="00484DDA" w:rsidRPr="003F650E" w:rsidRDefault="00484DDA" w:rsidP="003F650E">
      <w:pPr>
        <w:pStyle w:val="ol"/>
        <w:numPr>
          <w:ilvl w:val="0"/>
          <w:numId w:val="31"/>
        </w:numPr>
        <w:rPr>
          <w:rStyle w:val="UI-item"/>
          <w:i w:val="0"/>
        </w:rPr>
      </w:pPr>
      <w:r w:rsidRPr="003F650E">
        <w:rPr>
          <w:rStyle w:val="UI-item"/>
          <w:i w:val="0"/>
        </w:rPr>
        <w:t xml:space="preserve">Click </w:t>
      </w:r>
      <w:r w:rsidR="0061039A" w:rsidRPr="00E20B16">
        <w:rPr>
          <w:rStyle w:val="UI-item"/>
        </w:rPr>
        <w:t>Acknowledge all.</w:t>
      </w:r>
    </w:p>
    <w:p w14:paraId="6547C34E" w14:textId="1A4DF2DD" w:rsidR="00484DDA" w:rsidRPr="007A2794" w:rsidRDefault="00523FFF" w:rsidP="003F650E">
      <w:pPr>
        <w:pStyle w:val="P"/>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lang w:val="en-US"/>
        </w:rPr>
      </w:pPr>
      <w:r>
        <w:rPr>
          <w:lang w:val="en-US"/>
        </w:rPr>
        <w:lastRenderedPageBreak/>
        <w:t>Filter or search alerts</w:t>
      </w:r>
    </w:p>
    <w:p w14:paraId="2CEC3104" w14:textId="384A74C2" w:rsidR="000C0391" w:rsidRDefault="000C0391" w:rsidP="003F650E">
      <w:pPr>
        <w:pStyle w:val="P"/>
      </w:pPr>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r w:rsidR="001A466D">
        <w:t xml:space="preserve">alert type, </w:t>
      </w:r>
      <w:r w:rsidR="00BF5E85">
        <w:t xml:space="preserve">status, </w:t>
      </w:r>
      <w:r w:rsidR="001A466D">
        <w:t>time, cell, vulnerability type</w:t>
      </w:r>
      <w:r w:rsidR="00BF5E85">
        <w:t>, or severity</w:t>
      </w:r>
      <w:r w:rsidR="001A466D">
        <w:t>. You can also filter for new or acknowledged alerts.</w:t>
      </w:r>
    </w:p>
    <w:p w14:paraId="40C2F569" w14:textId="77777777" w:rsidR="001A466D" w:rsidRDefault="001A466D" w:rsidP="00E20B16">
      <w:pPr>
        <w:pStyle w:val="img"/>
        <w:keepNext/>
      </w:pPr>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p>
    <w:p w14:paraId="702DED0E" w14:textId="402358EA" w:rsidR="000C0391" w:rsidRDefault="001A466D"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30</w:t>
      </w:r>
      <w:r w:rsidR="000D3D9B">
        <w:rPr>
          <w:noProof/>
        </w:rPr>
        <w:fldChar w:fldCharType="end"/>
      </w:r>
      <w:r>
        <w:rPr>
          <w:lang w:val="en-US"/>
        </w:rPr>
        <w:t xml:space="preserve"> Filter alerts</w:t>
      </w:r>
    </w:p>
    <w:p w14:paraId="43F9DBF3" w14:textId="584B2D01" w:rsidR="001A466D" w:rsidRDefault="001A466D" w:rsidP="003F650E">
      <w:pPr>
        <w:pStyle w:val="P"/>
      </w:pPr>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alerts.</w:t>
      </w:r>
    </w:p>
    <w:p w14:paraId="5EB30354" w14:textId="34EAFEE0" w:rsidR="0061039A" w:rsidRDefault="0061039A" w:rsidP="0061039A">
      <w:pPr>
        <w:pStyle w:val="Heading2"/>
        <w:rPr>
          <w:lang w:val="en-US"/>
        </w:rPr>
      </w:pPr>
      <w:r>
        <w:rPr>
          <w:lang w:val="en-US"/>
        </w:rPr>
        <w:t>View alert distribution</w:t>
      </w:r>
    </w:p>
    <w:p w14:paraId="36409724" w14:textId="307BC946" w:rsidR="00A52B52" w:rsidRDefault="002D22C4" w:rsidP="003F650E">
      <w:pPr>
        <w:pStyle w:val="P"/>
      </w:pPr>
      <w:r>
        <w:t>Click on the summary of alerts and affected assets in the upper right of the Alerts view to see a distribution of alerts according to type or production cell.</w:t>
      </w:r>
    </w:p>
    <w:p w14:paraId="7A846FD4" w14:textId="77777777" w:rsidR="002D22C4" w:rsidRDefault="002D22C4" w:rsidP="00E20B16">
      <w:pPr>
        <w:pStyle w:val="img"/>
        <w:keepNext/>
      </w:pPr>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17E5421F" w14:textId="38360BBD" w:rsidR="002D22C4" w:rsidRPr="00BE1BA0" w:rsidRDefault="002D22C4"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31</w:t>
      </w:r>
      <w:r w:rsidR="000D3D9B">
        <w:rPr>
          <w:noProof/>
        </w:rPr>
        <w:fldChar w:fldCharType="end"/>
      </w:r>
      <w:r>
        <w:rPr>
          <w:lang w:val="en-US"/>
        </w:rPr>
        <w:t xml:space="preserve"> Alert distribution by type</w:t>
      </w:r>
    </w:p>
    <w:p w14:paraId="5D429F70" w14:textId="53A057D3" w:rsidR="00DB15AD" w:rsidRDefault="00DB15AD" w:rsidP="00590502">
      <w:pPr>
        <w:pStyle w:val="Heading2"/>
        <w:rPr>
          <w:lang w:val="en-US"/>
        </w:rPr>
      </w:pPr>
      <w:r>
        <w:rPr>
          <w:lang w:val="en-US"/>
        </w:rPr>
        <w:lastRenderedPageBreak/>
        <w:t xml:space="preserve">Disable </w:t>
      </w:r>
      <w:r w:rsidR="00523FFF">
        <w:rPr>
          <w:lang w:val="en-US"/>
        </w:rPr>
        <w:t xml:space="preserve">vulnerabilities </w:t>
      </w:r>
    </w:p>
    <w:p w14:paraId="1984D38C" w14:textId="41A3AA3B" w:rsidR="00125F69" w:rsidRDefault="00125F69" w:rsidP="003F650E">
      <w:pPr>
        <w:pStyle w:val="P"/>
      </w:pPr>
      <w:r>
        <w:t>You can disable (and re-enable) specific vulnerabilities, in which case, alerts will not be generated for them.</w:t>
      </w:r>
      <w:r w:rsidR="005D2196">
        <w:t xml:space="preserve"> In addition, when you disable a vulnerability, all alerts issued for that vulnerability (that appear in the Alerts page) are acknowledged</w:t>
      </w:r>
    </w:p>
    <w:p w14:paraId="17B46C6A" w14:textId="77777777" w:rsidR="00125F69" w:rsidRDefault="00125F69" w:rsidP="003F650E">
      <w:pPr>
        <w:pStyle w:val="P"/>
      </w:pPr>
      <w:r>
        <w:t>By default, all the vulnerabilities are active.</w:t>
      </w:r>
    </w:p>
    <w:p w14:paraId="79566687" w14:textId="5B98C456" w:rsidR="00523FFF" w:rsidRDefault="00523FFF" w:rsidP="003F650E">
      <w:pPr>
        <w:pStyle w:val="P"/>
      </w:pPr>
      <w:r>
        <w:t>To disable a vulnerability:</w:t>
      </w:r>
    </w:p>
    <w:p w14:paraId="0EB1047E" w14:textId="7BEBC7B9" w:rsidR="00523FFF" w:rsidRDefault="00523FFF" w:rsidP="003F650E">
      <w:pPr>
        <w:pStyle w:val="ol"/>
        <w:numPr>
          <w:ilvl w:val="0"/>
          <w:numId w:val="32"/>
        </w:numPr>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3F650E">
      <w:pPr>
        <w:pStyle w:val="ol"/>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E20B16">
      <w:pPr>
        <w:pStyle w:val="img"/>
        <w:keepNext/>
      </w:pPr>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1BD72677" w14:textId="59F16FCA" w:rsidR="00452235" w:rsidRDefault="00452235"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32</w:t>
      </w:r>
      <w:r w:rsidR="000D3D9B">
        <w:rPr>
          <w:noProof/>
        </w:rPr>
        <w:fldChar w:fldCharType="end"/>
      </w:r>
      <w:r>
        <w:rPr>
          <w:lang w:val="en-US"/>
        </w:rPr>
        <w:t xml:space="preserve"> Vulnerabilities</w:t>
      </w:r>
    </w:p>
    <w:p w14:paraId="5CC27A7F" w14:textId="07BAF1BD" w:rsidR="00DB34DC" w:rsidRPr="00254FCB" w:rsidRDefault="00DB34DC" w:rsidP="003F650E">
      <w:pPr>
        <w:pStyle w:val="P"/>
      </w:pPr>
      <w:r>
        <w:t xml:space="preserve">You can </w:t>
      </w:r>
      <w:r w:rsidR="00D5151D">
        <w:t>re-</w:t>
      </w:r>
      <w:r>
        <w:t xml:space="preserve">enable a disabled vulnerability in the same way. Once a vulnerability is enabled, </w:t>
      </w:r>
      <w:r w:rsidR="00D5151D">
        <w:t xml:space="preserve">future </w:t>
      </w:r>
      <w:r>
        <w:t>alerts for it will be issued</w:t>
      </w:r>
      <w:r w:rsidR="00D5151D">
        <w:t>, and will appear in the Alerts page</w:t>
      </w:r>
      <w:r>
        <w:t>.</w:t>
      </w:r>
    </w:p>
    <w:p w14:paraId="44C9C54F" w14:textId="4C994D7E" w:rsidR="00313DC9" w:rsidRDefault="00313DC9" w:rsidP="00590502">
      <w:pPr>
        <w:pStyle w:val="Heading1"/>
        <w:rPr>
          <w:lang w:val="en-US"/>
        </w:rPr>
      </w:pPr>
      <w:r>
        <w:rPr>
          <w:lang w:val="en-US"/>
        </w:rPr>
        <w:lastRenderedPageBreak/>
        <w:t>Users</w:t>
      </w:r>
    </w:p>
    <w:p w14:paraId="303EBA4F" w14:textId="140ECD3B" w:rsidR="002668C9" w:rsidRDefault="00FC66A2" w:rsidP="003F650E">
      <w:pPr>
        <w:pStyle w:val="P"/>
      </w:pPr>
      <w:r>
        <w:t xml:space="preserve">To use </w:t>
      </w:r>
      <w:r w:rsidR="00610F02">
        <w:t>RAM</w:t>
      </w:r>
      <w:r w:rsidR="00610F02" w:rsidRPr="00B433D3">
        <w:rPr>
          <w:vertAlign w:val="superscript"/>
        </w:rPr>
        <w:t>2</w:t>
      </w:r>
      <w:r w:rsidR="00610F02">
        <w:t>,</w:t>
      </w:r>
      <w:r>
        <w:t xml:space="preserve"> y</w:t>
      </w:r>
      <w:r w:rsidR="002668C9">
        <w:t>ou must login with a username and password.</w:t>
      </w:r>
    </w:p>
    <w:p w14:paraId="71EF7232" w14:textId="3531C4E3" w:rsidR="002668C9" w:rsidRPr="000D0438" w:rsidRDefault="002668C9" w:rsidP="003F650E">
      <w:pPr>
        <w:pStyle w:val="P"/>
      </w:pPr>
      <w:r>
        <w:t xml:space="preserve">Admin users of </w:t>
      </w:r>
      <w:r w:rsidR="00610F02">
        <w:t>RAM</w:t>
      </w:r>
      <w:r w:rsidR="00610F02" w:rsidRPr="00B433D3">
        <w:rPr>
          <w:vertAlign w:val="superscript"/>
        </w:rPr>
        <w:t>2</w:t>
      </w:r>
      <w:r w:rsidR="00610F02">
        <w:rPr>
          <w:vertAlign w:val="superscript"/>
        </w:rPr>
        <w:t xml:space="preserve"> </w:t>
      </w:r>
      <w:r>
        <w:t>can create users.</w:t>
      </w:r>
    </w:p>
    <w:p w14:paraId="0F782F6E" w14:textId="0CF5803D" w:rsidR="00313DC9" w:rsidRDefault="00313DC9" w:rsidP="00590502">
      <w:pPr>
        <w:pStyle w:val="Heading2"/>
        <w:rPr>
          <w:lang w:val="en-US"/>
        </w:rPr>
      </w:pPr>
      <w:r>
        <w:rPr>
          <w:lang w:val="en-US"/>
        </w:rPr>
        <w:t xml:space="preserve">User </w:t>
      </w:r>
      <w:r w:rsidR="005145C1">
        <w:rPr>
          <w:lang w:val="en-US"/>
        </w:rPr>
        <w:t>roles</w:t>
      </w:r>
    </w:p>
    <w:p w14:paraId="446C8835" w14:textId="709E6AB1" w:rsidR="005145C1" w:rsidRDefault="00610F02" w:rsidP="003F650E">
      <w:pPr>
        <w:pStyle w:val="P"/>
      </w:pPr>
      <w:r>
        <w:t>RAM</w:t>
      </w:r>
      <w:r w:rsidRPr="00B433D3">
        <w:rPr>
          <w:vertAlign w:val="superscript"/>
        </w:rPr>
        <w:t>2</w:t>
      </w:r>
      <w:r>
        <w:rPr>
          <w:vertAlign w:val="superscript"/>
        </w:rPr>
        <w:t xml:space="preserve"> </w:t>
      </w:r>
      <w:r w:rsidR="005145C1">
        <w:t>has different roles, that can be assigned to users. These are:</w:t>
      </w:r>
    </w:p>
    <w:p w14:paraId="397C5B8A" w14:textId="13779DF7" w:rsidR="005145C1" w:rsidRDefault="005145C1" w:rsidP="003F650E">
      <w:pPr>
        <w:pStyle w:val="P"/>
      </w:pPr>
      <w:r w:rsidRPr="00E20B16">
        <w:rPr>
          <w:b/>
          <w:bCs/>
        </w:rPr>
        <w:t>Admin</w:t>
      </w:r>
      <w:r>
        <w:t xml:space="preserve"> – this user can access all pages in </w:t>
      </w:r>
      <w:r w:rsidR="00610F02">
        <w:t>RAM</w:t>
      </w:r>
      <w:r w:rsidR="00610F02" w:rsidRPr="00B433D3">
        <w:rPr>
          <w:vertAlign w:val="superscript"/>
        </w:rPr>
        <w:t>2</w:t>
      </w:r>
      <w:r w:rsidR="00610F02">
        <w:t>,</w:t>
      </w:r>
      <w:r>
        <w:t xml:space="preserve"> including the configuration and user management pages (can changes settings, and add users). Admin users can add or modify shops and cells.</w:t>
      </w:r>
    </w:p>
    <w:p w14:paraId="6236667D" w14:textId="0B30843C" w:rsidR="005145C1" w:rsidRDefault="005145C1" w:rsidP="003F650E">
      <w:pPr>
        <w:pStyle w:val="P"/>
      </w:pPr>
      <w:r w:rsidRPr="00E20B16">
        <w:rPr>
          <w:b/>
          <w:bCs/>
        </w:rPr>
        <w:t>Board</w:t>
      </w:r>
      <w:r>
        <w:t xml:space="preserve"> – this user can view any page, define cells and shops, and acknowledge alerts. This user cannot access the configuration pages, or add/modify users.</w:t>
      </w:r>
    </w:p>
    <w:p w14:paraId="75EC0FFA" w14:textId="06445347" w:rsidR="005145C1" w:rsidRDefault="005145C1" w:rsidP="003F650E">
      <w:pPr>
        <w:pStyle w:val="P"/>
      </w:pPr>
      <w:r w:rsidRPr="00E20B16">
        <w:rPr>
          <w:b/>
          <w:bCs/>
        </w:rPr>
        <w:t>Security</w:t>
      </w:r>
      <w:r>
        <w:t xml:space="preserve"> – same as Board</w:t>
      </w:r>
    </w:p>
    <w:p w14:paraId="063B86F7" w14:textId="167967BE" w:rsidR="005145C1" w:rsidRDefault="005145C1" w:rsidP="003F650E">
      <w:pPr>
        <w:pStyle w:val="P"/>
      </w:pPr>
      <w:r w:rsidRPr="00E20B16">
        <w:rPr>
          <w:b/>
          <w:bCs/>
        </w:rPr>
        <w:t>Operations</w:t>
      </w:r>
      <w:r>
        <w:t xml:space="preserve"> – same as Board</w:t>
      </w: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3F650E">
      <w:pPr>
        <w:pStyle w:val="P"/>
      </w:pPr>
      <w:r>
        <w:t>To add a user:</w:t>
      </w:r>
    </w:p>
    <w:p w14:paraId="228680C1" w14:textId="61AF1068" w:rsidR="006B3852" w:rsidRDefault="006B3852" w:rsidP="003F650E">
      <w:pPr>
        <w:pStyle w:val="ol"/>
        <w:numPr>
          <w:ilvl w:val="0"/>
          <w:numId w:val="40"/>
        </w:numPr>
      </w:pPr>
      <w:r>
        <w:t xml:space="preserve">Select </w:t>
      </w:r>
      <w:r w:rsidRPr="00E20B16">
        <w:rPr>
          <w:rStyle w:val="UI-item"/>
        </w:rPr>
        <w:t>Configuration</w:t>
      </w:r>
      <w:r>
        <w:t xml:space="preserve"> from the top-level </w:t>
      </w:r>
      <w:r w:rsidRPr="00E20B16">
        <w:rPr>
          <w:rStyle w:val="UI-item"/>
        </w:rPr>
        <w:t>More</w:t>
      </w:r>
      <w:r>
        <w:t xml:space="preserve"> menu.</w:t>
      </w:r>
    </w:p>
    <w:p w14:paraId="14154A0A" w14:textId="403540C2" w:rsidR="006B3852" w:rsidRDefault="006B3852" w:rsidP="003F650E">
      <w:pPr>
        <w:pStyle w:val="ol"/>
      </w:pPr>
      <w:r>
        <w:t xml:space="preserve">Select </w:t>
      </w:r>
      <w:r w:rsidRPr="00E20B16">
        <w:rPr>
          <w:rStyle w:val="UI-item"/>
        </w:rPr>
        <w:t>USER MANAGEMENT</w:t>
      </w:r>
      <w:r>
        <w:t xml:space="preserve"> </w:t>
      </w:r>
      <w:r w:rsidR="00B81AC3">
        <w:t>from the drop-down list in the upper left.</w:t>
      </w:r>
      <w:r w:rsidR="00A6425E">
        <w:t xml:space="preserve"> A list of all </w:t>
      </w:r>
      <w:r w:rsidR="00610F02">
        <w:t>RAM</w:t>
      </w:r>
      <w:r w:rsidR="00610F02" w:rsidRPr="00B433D3">
        <w:rPr>
          <w:vertAlign w:val="superscript"/>
        </w:rPr>
        <w:t>2</w:t>
      </w:r>
      <w:r w:rsidR="00610F02">
        <w:rPr>
          <w:vertAlign w:val="superscript"/>
        </w:rPr>
        <w:t xml:space="preserve"> </w:t>
      </w:r>
      <w:r w:rsidR="00A6425E">
        <w:t>users</w:t>
      </w:r>
      <w:r w:rsidR="00BE1BA0">
        <w:t xml:space="preserve"> is shown and, for each, the user role.</w:t>
      </w:r>
    </w:p>
    <w:p w14:paraId="478C8533" w14:textId="77777777" w:rsidR="00B81AC3" w:rsidRDefault="00B81AC3" w:rsidP="00E20B16">
      <w:pPr>
        <w:pStyle w:val="img"/>
        <w:keepNext/>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5C0CF50E" w:rsidR="00B81AC3" w:rsidRDefault="00B81AC3" w:rsidP="004B691A">
      <w:pPr>
        <w:pStyle w:val="Caption"/>
        <w:rPr>
          <w:lang w:val="en-US"/>
        </w:rPr>
      </w:pPr>
      <w:r>
        <w:t xml:space="preserve">Figure </w:t>
      </w:r>
      <w:r w:rsidR="00425295">
        <w:rPr>
          <w:noProof/>
        </w:rPr>
        <w:fldChar w:fldCharType="begin"/>
      </w:r>
      <w:r w:rsidR="00425295">
        <w:rPr>
          <w:noProof/>
        </w:rPr>
        <w:instrText xml:space="preserve"> SEQ Figure \* ARABIC </w:instrText>
      </w:r>
      <w:r w:rsidR="00425295">
        <w:rPr>
          <w:noProof/>
        </w:rPr>
        <w:fldChar w:fldCharType="separate"/>
      </w:r>
      <w:r w:rsidR="004B1E6C">
        <w:rPr>
          <w:noProof/>
        </w:rPr>
        <w:t>33</w:t>
      </w:r>
      <w:r w:rsidR="00425295">
        <w:rPr>
          <w:noProof/>
        </w:rPr>
        <w:fldChar w:fldCharType="end"/>
      </w:r>
      <w:r>
        <w:rPr>
          <w:lang w:val="en-US"/>
        </w:rPr>
        <w:t xml:space="preserve"> User management</w:t>
      </w:r>
    </w:p>
    <w:p w14:paraId="5F1E8B30" w14:textId="52CABBA5" w:rsidR="00BE1BA0" w:rsidRDefault="00BE1BA0" w:rsidP="003F650E">
      <w:pPr>
        <w:pStyle w:val="ol"/>
      </w:pPr>
      <w:r>
        <w:t xml:space="preserve">Click </w:t>
      </w:r>
      <w:r w:rsidRPr="00BE1BA0">
        <w:rPr>
          <w:noProof/>
        </w:rPr>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964" cy="232027"/>
                    </a:xfrm>
                    <a:prstGeom prst="rect">
                      <a:avLst/>
                    </a:prstGeom>
                  </pic:spPr>
                </pic:pic>
              </a:graphicData>
            </a:graphic>
          </wp:inline>
        </w:drawing>
      </w:r>
      <w:r>
        <w:t xml:space="preserve"> in the upper right.</w:t>
      </w:r>
    </w:p>
    <w:p w14:paraId="468D7BD0" w14:textId="1ED2055F" w:rsidR="00BE1BA0" w:rsidRDefault="00BE1BA0" w:rsidP="003F650E">
      <w:pPr>
        <w:pStyle w:val="ol"/>
      </w:pPr>
      <w:r>
        <w:t>Enter details for the new user, and select the role.</w:t>
      </w:r>
    </w:p>
    <w:p w14:paraId="55F1F5CB" w14:textId="77777777" w:rsidR="00BE1BA0" w:rsidRDefault="00BE1BA0" w:rsidP="00E20B16">
      <w:pPr>
        <w:pStyle w:val="img"/>
        <w:keepNext/>
      </w:pPr>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14:paraId="7A24CCBF" w14:textId="1289EA38" w:rsidR="00BE1BA0" w:rsidRDefault="00BE1BA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34</w:t>
      </w:r>
      <w:r w:rsidR="000D3D9B">
        <w:rPr>
          <w:noProof/>
        </w:rPr>
        <w:fldChar w:fldCharType="end"/>
      </w:r>
      <w:r>
        <w:rPr>
          <w:lang w:val="en-US"/>
        </w:rPr>
        <w:t xml:space="preserve"> Add user</w:t>
      </w:r>
    </w:p>
    <w:p w14:paraId="7113E03E" w14:textId="62818B83" w:rsidR="00BE1BA0" w:rsidRPr="00E20B16" w:rsidRDefault="00BE1BA0" w:rsidP="003F650E">
      <w:pPr>
        <w:pStyle w:val="ol"/>
      </w:pPr>
      <w:r>
        <w:t xml:space="preserve">Click </w:t>
      </w:r>
      <w:r w:rsidRPr="00E20B16">
        <w:rPr>
          <w:rStyle w:val="UI-item"/>
        </w:rPr>
        <w:t>Add User.</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3EC66BB5" w:rsidR="00E66D1D" w:rsidRDefault="00E66D1D" w:rsidP="003F650E">
      <w:pPr>
        <w:pStyle w:val="P"/>
      </w:pPr>
      <w:r>
        <w:t>You can configure</w:t>
      </w:r>
      <w:r w:rsidR="0009744E">
        <w:t xml:space="preserve"> the</w:t>
      </w:r>
      <w:r>
        <w:t xml:space="preserve"> </w:t>
      </w:r>
      <w:r w:rsidR="00610F02">
        <w:t>RAM</w:t>
      </w:r>
      <w:r w:rsidR="00610F02" w:rsidRPr="00B433D3">
        <w:rPr>
          <w:vertAlign w:val="superscript"/>
        </w:rPr>
        <w:t>2</w:t>
      </w:r>
      <w:r w:rsidR="00610F02">
        <w:t xml:space="preserve"> </w:t>
      </w:r>
      <w:r>
        <w:t xml:space="preserve">server settings in the </w:t>
      </w:r>
      <w:r w:rsidRPr="007C2C1C">
        <w:rPr>
          <w:rStyle w:val="UI-item"/>
        </w:rPr>
        <w:t>System Settings</w:t>
      </w:r>
      <w:r>
        <w:t xml:space="preserve"> page. Select </w:t>
      </w:r>
      <w:r w:rsidR="00ED3F7D" w:rsidRPr="00E20B16">
        <w:rPr>
          <w:rStyle w:val="UI-item"/>
        </w:rPr>
        <w:t xml:space="preserve">Configurations </w:t>
      </w:r>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3F650E">
      <w:pPr>
        <w:pStyle w:val="P"/>
      </w:pPr>
      <w:r>
        <w:t>To configure the RAM network settings:</w:t>
      </w:r>
    </w:p>
    <w:p w14:paraId="16EDCE4D" w14:textId="6E5B7023" w:rsidR="00E66D1D" w:rsidRDefault="00ED3F7D" w:rsidP="003F650E">
      <w:pPr>
        <w:pStyle w:val="ol"/>
        <w:numPr>
          <w:ilvl w:val="0"/>
          <w:numId w:val="33"/>
        </w:numPr>
      </w:pPr>
      <w:r>
        <w:t xml:space="preserve">In the </w:t>
      </w:r>
      <w:r w:rsidRPr="00E20B16">
        <w:rPr>
          <w:rStyle w:val="UI-item"/>
        </w:rPr>
        <w:t>Configurations</w:t>
      </w:r>
      <w:r>
        <w:t xml:space="preserve"> page, s</w:t>
      </w:r>
      <w:r w:rsidR="00E66D1D">
        <w:t xml:space="preserve">elect the </w:t>
      </w:r>
      <w:r w:rsidR="00E66D1D" w:rsidRPr="007C2C1C">
        <w:rPr>
          <w:rStyle w:val="UI-item"/>
        </w:rPr>
        <w:t>Network Configuration</w:t>
      </w:r>
      <w:r w:rsidR="00E66D1D">
        <w:t xml:space="preserve"> tab</w:t>
      </w:r>
      <w:r w:rsidR="00BE1BA0">
        <w:t>.</w:t>
      </w:r>
    </w:p>
    <w:p w14:paraId="0E5B2767" w14:textId="77777777" w:rsidR="00BE1BA0" w:rsidRDefault="00BE1BA0" w:rsidP="00E20B16">
      <w:pPr>
        <w:pStyle w:val="img"/>
        <w:keepNext/>
      </w:pPr>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346689BD" w14:textId="5C46A76E" w:rsidR="00BE1BA0" w:rsidRDefault="00BE1BA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35</w:t>
      </w:r>
      <w:r w:rsidR="000D3D9B">
        <w:rPr>
          <w:noProof/>
        </w:rPr>
        <w:fldChar w:fldCharType="end"/>
      </w:r>
      <w:r>
        <w:rPr>
          <w:lang w:val="en-US"/>
        </w:rPr>
        <w:t xml:space="preserve"> Network configuration</w:t>
      </w:r>
    </w:p>
    <w:p w14:paraId="5E60171C" w14:textId="0FAC29C3" w:rsidR="00E66D1D" w:rsidRDefault="00E66D1D" w:rsidP="003F650E">
      <w:pPr>
        <w:pStyle w:val="ol"/>
        <w:numPr>
          <w:ilvl w:val="0"/>
          <w:numId w:val="33"/>
        </w:numPr>
      </w:pPr>
      <w:r>
        <w:t>Set these values:</w:t>
      </w:r>
    </w:p>
    <w:p w14:paraId="5ACAD8F5" w14:textId="0949C03E" w:rsidR="00E66D1D" w:rsidRDefault="00E66D1D" w:rsidP="003F650E">
      <w:pPr>
        <w:pStyle w:val="ol2"/>
        <w:numPr>
          <w:ilvl w:val="0"/>
          <w:numId w:val="34"/>
        </w:numPr>
      </w:pPr>
      <w:r>
        <w:t>IP - an IPv4 value, in the form 0.0.0.0</w:t>
      </w:r>
    </w:p>
    <w:p w14:paraId="6CEA3E34" w14:textId="6F400B05" w:rsidR="00E66D1D" w:rsidRDefault="00E66D1D" w:rsidP="003F650E">
      <w:pPr>
        <w:pStyle w:val="ol2"/>
        <w:numPr>
          <w:ilvl w:val="0"/>
          <w:numId w:val="34"/>
        </w:numPr>
      </w:pPr>
      <w:r>
        <w:t>Subnet – the subnet mast, in the form 255.255.255.255</w:t>
      </w:r>
    </w:p>
    <w:p w14:paraId="0F5316E6" w14:textId="0F4575D4" w:rsidR="00E66D1D" w:rsidRDefault="00E66D1D" w:rsidP="003F650E">
      <w:pPr>
        <w:pStyle w:val="ol2"/>
        <w:numPr>
          <w:ilvl w:val="0"/>
          <w:numId w:val="34"/>
        </w:numPr>
      </w:pPr>
      <w:r>
        <w:t>Gateway – the IP address of the gateway</w:t>
      </w:r>
    </w:p>
    <w:p w14:paraId="60E834F0" w14:textId="2FDB4097" w:rsidR="00E66D1D" w:rsidRPr="00E66D1D" w:rsidRDefault="00E66D1D" w:rsidP="003F650E">
      <w:pPr>
        <w:pStyle w:val="ol2"/>
        <w:numPr>
          <w:ilvl w:val="0"/>
          <w:numId w:val="34"/>
        </w:numPr>
      </w:pPr>
      <w:r>
        <w:t>Port – the port</w:t>
      </w:r>
    </w:p>
    <w:p w14:paraId="7A9EB3C3" w14:textId="6D60C6C3" w:rsidR="00FB5DE2" w:rsidRDefault="00FB5DE2" w:rsidP="00590502">
      <w:pPr>
        <w:pStyle w:val="Heading2"/>
        <w:rPr>
          <w:lang w:val="en-US"/>
        </w:rPr>
      </w:pPr>
      <w:r>
        <w:rPr>
          <w:lang w:val="en-US"/>
        </w:rPr>
        <w:t>Time</w:t>
      </w:r>
    </w:p>
    <w:p w14:paraId="34B6288B" w14:textId="7D48793D" w:rsidR="00E66D1D" w:rsidRDefault="00E66D1D" w:rsidP="003F650E">
      <w:pPr>
        <w:pStyle w:val="P"/>
      </w:pPr>
      <w:r>
        <w:t xml:space="preserve">To configure the </w:t>
      </w:r>
      <w:r w:rsidR="00610F02">
        <w:t>RAM</w:t>
      </w:r>
      <w:proofErr w:type="gramStart"/>
      <w:r w:rsidR="00610F02" w:rsidRPr="00B433D3">
        <w:rPr>
          <w:vertAlign w:val="superscript"/>
        </w:rPr>
        <w:t>2</w:t>
      </w:r>
      <w:r w:rsidR="00610F02">
        <w:t xml:space="preserve"> </w:t>
      </w:r>
      <w:r w:rsidR="0009744E">
        <w:t xml:space="preserve"> </w:t>
      </w:r>
      <w:r>
        <w:t>time</w:t>
      </w:r>
      <w:proofErr w:type="gramEnd"/>
      <w:r>
        <w:t xml:space="preserve"> setting:</w:t>
      </w:r>
    </w:p>
    <w:p w14:paraId="6E6C2F50" w14:textId="60CE2123" w:rsidR="00E66D1D" w:rsidRDefault="00E66D1D" w:rsidP="003F650E">
      <w:pPr>
        <w:pStyle w:val="ol"/>
        <w:numPr>
          <w:ilvl w:val="0"/>
          <w:numId w:val="35"/>
        </w:numPr>
      </w:pPr>
      <w:r>
        <w:t xml:space="preserve">In the </w:t>
      </w:r>
      <w:r w:rsidR="00ED3F7D">
        <w:rPr>
          <w:rStyle w:val="UI-item"/>
        </w:rPr>
        <w:t xml:space="preserve">Configurations </w:t>
      </w:r>
      <w:r>
        <w:t xml:space="preserve">page, select the </w:t>
      </w:r>
      <w:r w:rsidRPr="007C2C1C">
        <w:rPr>
          <w:rStyle w:val="UI-item"/>
        </w:rPr>
        <w:t>Time Setting</w:t>
      </w:r>
      <w:r>
        <w:t xml:space="preserve"> tab</w:t>
      </w:r>
      <w:r w:rsidR="00D23E92">
        <w:t>.</w:t>
      </w:r>
    </w:p>
    <w:p w14:paraId="5166D082" w14:textId="77777777" w:rsidR="005D2DD0" w:rsidRDefault="005D2DD0" w:rsidP="00E20B16">
      <w:pPr>
        <w:pStyle w:val="img"/>
        <w:keepNext/>
      </w:pPr>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53B9D039" w14:textId="609989A1" w:rsidR="005D2DD0" w:rsidRDefault="005D2DD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36</w:t>
      </w:r>
      <w:r w:rsidR="000D3D9B">
        <w:rPr>
          <w:noProof/>
        </w:rPr>
        <w:fldChar w:fldCharType="end"/>
      </w:r>
      <w:r>
        <w:rPr>
          <w:lang w:val="en-US"/>
        </w:rPr>
        <w:t xml:space="preserve"> Set time</w:t>
      </w:r>
    </w:p>
    <w:p w14:paraId="1C17B239" w14:textId="24EFDBE5" w:rsidR="00E66D1D" w:rsidRPr="00E66D1D" w:rsidRDefault="00AA4222" w:rsidP="003F650E">
      <w:pPr>
        <w:pStyle w:val="ol"/>
        <w:numPr>
          <w:ilvl w:val="0"/>
          <w:numId w:val="35"/>
        </w:numPr>
      </w:pPr>
      <w:r>
        <w:t>Enter the system time (local time).</w:t>
      </w:r>
    </w:p>
    <w:p w14:paraId="4C22B90A" w14:textId="489C26E0" w:rsidR="00313DC9" w:rsidRDefault="00313DC9" w:rsidP="00590502">
      <w:pPr>
        <w:pStyle w:val="Heading2"/>
        <w:rPr>
          <w:lang w:val="en-US"/>
        </w:rPr>
      </w:pPr>
      <w:r>
        <w:rPr>
          <w:lang w:val="en-US"/>
        </w:rPr>
        <w:t>Deployment mode</w:t>
      </w:r>
    </w:p>
    <w:p w14:paraId="298C42F5" w14:textId="394BF0ED" w:rsidR="005D2DD0" w:rsidRDefault="005D2DD0" w:rsidP="003F650E">
      <w:pPr>
        <w:pStyle w:val="P"/>
      </w:pPr>
      <w:r>
        <w:t xml:space="preserve">You can set </w:t>
      </w:r>
      <w:r w:rsidR="00610F02">
        <w:t>RAM</w:t>
      </w:r>
      <w:r w:rsidR="00610F02" w:rsidRPr="00B433D3">
        <w:rPr>
          <w:vertAlign w:val="superscript"/>
        </w:rPr>
        <w:t>2</w:t>
      </w:r>
      <w:r w:rsidR="00610F02">
        <w:rPr>
          <w:vertAlign w:val="superscript"/>
        </w:rPr>
        <w:t xml:space="preserve"> </w:t>
      </w:r>
      <w:r>
        <w:t xml:space="preserve">to ignore all alerts from assets. Use this option when </w:t>
      </w:r>
      <w:r w:rsidR="00610F02">
        <w:t>RAM</w:t>
      </w:r>
      <w:r w:rsidR="00610F02" w:rsidRPr="00B433D3">
        <w:rPr>
          <w:vertAlign w:val="superscript"/>
        </w:rPr>
        <w:t>2</w:t>
      </w:r>
      <w:r w:rsidR="00610F02">
        <w:rPr>
          <w:vertAlign w:val="superscript"/>
        </w:rPr>
        <w:t xml:space="preserve"> </w:t>
      </w:r>
      <w:r>
        <w:t xml:space="preserve">is started, to ignored alerts from assets as they are discovered (in particular, alerts indicating ‘New Asset Discovered’). Once </w:t>
      </w:r>
      <w:r w:rsidR="00610F02">
        <w:t>RAM</w:t>
      </w:r>
      <w:r w:rsidR="00610F02" w:rsidRPr="00B433D3">
        <w:rPr>
          <w:vertAlign w:val="superscript"/>
        </w:rPr>
        <w:t>2</w:t>
      </w:r>
      <w:r w:rsidR="00610F02">
        <w:rPr>
          <w:vertAlign w:val="superscript"/>
        </w:rPr>
        <w:t xml:space="preserve"> </w:t>
      </w:r>
      <w:r>
        <w:t>is running, and all assets have been discovered, you can re-enable alerts.</w:t>
      </w:r>
    </w:p>
    <w:p w14:paraId="04A93442" w14:textId="2E93036E" w:rsidR="005D2DD0" w:rsidRDefault="005D2DD0" w:rsidP="003F650E">
      <w:pPr>
        <w:pStyle w:val="P"/>
      </w:pPr>
      <w:r>
        <w:t xml:space="preserve">This control is the Deployment Mode. Set the deployment mode in the </w:t>
      </w:r>
      <w:r w:rsidRPr="00E20B16">
        <w:rPr>
          <w:rStyle w:val="UI-item"/>
        </w:rPr>
        <w:t>System</w:t>
      </w:r>
      <w:r>
        <w:t xml:space="preserve"> </w:t>
      </w:r>
      <w:r w:rsidRPr="00E20B16">
        <w:rPr>
          <w:rStyle w:val="UI-item"/>
        </w:rPr>
        <w:t>Settings</w:t>
      </w:r>
      <w:r>
        <w:t xml:space="preserve"> page.</w:t>
      </w:r>
    </w:p>
    <w:p w14:paraId="594D9CEF" w14:textId="121C908D" w:rsidR="005D2DD0" w:rsidRDefault="00ED3F7D" w:rsidP="003F650E">
      <w:pPr>
        <w:pStyle w:val="P"/>
      </w:pPr>
      <w:r>
        <w:t xml:space="preserve">In the </w:t>
      </w:r>
      <w:r w:rsidR="005D2DD0" w:rsidRPr="00E20B16">
        <w:rPr>
          <w:rStyle w:val="UI-item"/>
        </w:rPr>
        <w:t>Configurations</w:t>
      </w:r>
      <w:r w:rsidR="005D2DD0">
        <w:t xml:space="preserve"> </w:t>
      </w:r>
      <w:r>
        <w:t xml:space="preserve">page, </w:t>
      </w:r>
      <w:r w:rsidR="005D2DD0">
        <w:t xml:space="preserve">select the </w:t>
      </w:r>
      <w:r w:rsidR="005D2DD0" w:rsidRPr="00E20B16">
        <w:rPr>
          <w:rStyle w:val="UI-item"/>
        </w:rPr>
        <w:t>System</w:t>
      </w:r>
      <w:r w:rsidR="005D2DD0">
        <w:t xml:space="preserve"> tab.</w:t>
      </w:r>
    </w:p>
    <w:p w14:paraId="40C50A49" w14:textId="773F7A8E" w:rsidR="005D2DD0" w:rsidRDefault="005D2DD0">
      <w:pPr>
        <w:pStyle w:val="img"/>
      </w:pPr>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667ADEE" w14:textId="7F464273" w:rsidR="005D2DD0" w:rsidRDefault="005D2DD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37</w:t>
      </w:r>
      <w:r w:rsidR="000D3D9B">
        <w:rPr>
          <w:noProof/>
        </w:rPr>
        <w:fldChar w:fldCharType="end"/>
      </w:r>
      <w:r>
        <w:rPr>
          <w:lang w:val="en-US"/>
        </w:rPr>
        <w:t xml:space="preserve"> System settings</w:t>
      </w:r>
    </w:p>
    <w:p w14:paraId="7AF3B4DB" w14:textId="0592ADC2" w:rsidR="007B5796" w:rsidRDefault="007B5796" w:rsidP="00590502">
      <w:pPr>
        <w:pStyle w:val="Heading2"/>
        <w:rPr>
          <w:lang w:val="en-US"/>
        </w:rPr>
      </w:pPr>
      <w:r>
        <w:rPr>
          <w:lang w:val="en-US"/>
        </w:rPr>
        <w:lastRenderedPageBreak/>
        <w:t>Start &amp; Shutdown</w:t>
      </w:r>
    </w:p>
    <w:p w14:paraId="67209EF3" w14:textId="02B96756" w:rsidR="005D2DD0" w:rsidRDefault="005D2DD0" w:rsidP="003F650E">
      <w:pPr>
        <w:pStyle w:val="P"/>
      </w:pPr>
      <w:r>
        <w:t xml:space="preserve">Restart or </w:t>
      </w:r>
      <w:proofErr w:type="spellStart"/>
      <w:r>
        <w:t>shutdown</w:t>
      </w:r>
      <w:proofErr w:type="spellEnd"/>
      <w:r>
        <w:t xml:space="preserve"> </w:t>
      </w:r>
      <w:r w:rsidR="00610F02">
        <w:t>RAM</w:t>
      </w:r>
      <w:r w:rsidR="00610F02" w:rsidRPr="00B433D3">
        <w:rPr>
          <w:vertAlign w:val="superscript"/>
        </w:rPr>
        <w:t>2</w:t>
      </w:r>
      <w:r w:rsidR="00610F02">
        <w:rPr>
          <w:vertAlign w:val="superscript"/>
        </w:rPr>
        <w:t xml:space="preserve"> </w:t>
      </w:r>
      <w:r>
        <w:t xml:space="preserve">from the </w:t>
      </w:r>
      <w:r w:rsidR="00ED3F7D" w:rsidRPr="00E20B16">
        <w:rPr>
          <w:rStyle w:val="UI-item"/>
        </w:rPr>
        <w:t>Systems</w:t>
      </w:r>
      <w:r w:rsidR="00ED3F7D">
        <w:t xml:space="preserve"> tab of the </w:t>
      </w:r>
      <w:r w:rsidR="00ED3F7D" w:rsidRPr="00E20B16">
        <w:rPr>
          <w:rStyle w:val="UI-item"/>
        </w:rPr>
        <w:t>Configurations</w:t>
      </w:r>
      <w:r w:rsidR="00ED3F7D">
        <w:t xml:space="preserve"> page</w:t>
      </w:r>
      <w:r>
        <w:t>.</w:t>
      </w:r>
    </w:p>
    <w:p w14:paraId="6F1B8863" w14:textId="70C2E43B" w:rsidR="00ED3F7D" w:rsidRPr="00E20B16" w:rsidRDefault="00ED3F7D" w:rsidP="003F650E">
      <w:pPr>
        <w:pStyle w:val="P"/>
      </w:pPr>
      <w:r>
        <w:t xml:space="preserve">Click </w:t>
      </w:r>
      <w:r w:rsidRPr="00ED3F7D">
        <w:rPr>
          <w:noProof/>
        </w:rPr>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296" cy="258538"/>
                    </a:xfrm>
                    <a:prstGeom prst="rect">
                      <a:avLst/>
                    </a:prstGeom>
                  </pic:spPr>
                </pic:pic>
              </a:graphicData>
            </a:graphic>
          </wp:inline>
        </w:drawing>
      </w:r>
      <w:r>
        <w:t xml:space="preserve"> to restart </w:t>
      </w:r>
      <w:r w:rsidR="00610F02">
        <w:t>RAM</w:t>
      </w:r>
      <w:r w:rsidR="00610F02" w:rsidRPr="00B433D3">
        <w:rPr>
          <w:vertAlign w:val="superscript"/>
        </w:rPr>
        <w:t>2</w:t>
      </w:r>
      <w:r w:rsidR="00610F02">
        <w:rPr>
          <w:vertAlign w:val="superscript"/>
        </w:rPr>
        <w:t xml:space="preserve"> </w:t>
      </w:r>
      <w:r>
        <w:t xml:space="preserve">or </w:t>
      </w:r>
      <w:r w:rsidRPr="00ED3F7D">
        <w:rPr>
          <w:noProof/>
        </w:rPr>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43651" cy="272774"/>
                    </a:xfrm>
                    <a:prstGeom prst="rect">
                      <a:avLst/>
                    </a:prstGeom>
                  </pic:spPr>
                </pic:pic>
              </a:graphicData>
            </a:graphic>
          </wp:inline>
        </w:drawing>
      </w:r>
      <w:r>
        <w:t xml:space="preserve"> to shut it down.</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1FEC82CB" w14:textId="60AF764B" w:rsidR="00023C40" w:rsidRDefault="002668C9" w:rsidP="003F650E">
      <w:pPr>
        <w:pStyle w:val="P"/>
      </w:pPr>
      <w:r>
        <w:t xml:space="preserve">The troubleshooting page shows errors and other events that occurred in </w:t>
      </w:r>
      <w:r w:rsidR="00610F02">
        <w:t>RAM</w:t>
      </w:r>
      <w:r w:rsidR="00610F02" w:rsidRPr="00B433D3">
        <w:rPr>
          <w:vertAlign w:val="superscript"/>
        </w:rPr>
        <w:t>2</w:t>
      </w:r>
      <w:r w:rsidR="00610F02">
        <w:rPr>
          <w:vertAlign w:val="superscript"/>
        </w:rPr>
        <w:t xml:space="preserve"> </w:t>
      </w:r>
      <w:r>
        <w:t xml:space="preserve">(such as loss of connectivity to </w:t>
      </w:r>
      <w:r w:rsidR="00610F02">
        <w:t>RAM</w:t>
      </w:r>
      <w:r w:rsidR="00610F02" w:rsidRPr="00B433D3">
        <w:rPr>
          <w:vertAlign w:val="superscript"/>
        </w:rPr>
        <w:t>2</w:t>
      </w:r>
      <w:r w:rsidR="00610F02">
        <w:rPr>
          <w:vertAlign w:val="superscript"/>
        </w:rPr>
        <w:t xml:space="preserve"> </w:t>
      </w:r>
      <w:r w:rsidR="00BA78B7">
        <w:t xml:space="preserve">components). It does not show alert or other event information for factory entities; this is shown in the Alerts page. </w:t>
      </w:r>
    </w:p>
    <w:p w14:paraId="4C7DE277" w14:textId="7836DA4D" w:rsidR="00ED3F7D" w:rsidRDefault="00ED3F7D" w:rsidP="003F650E">
      <w:pPr>
        <w:pStyle w:val="P"/>
      </w:pPr>
      <w:r>
        <w:t xml:space="preserve">Select </w:t>
      </w:r>
      <w:r w:rsidRPr="00E20B16">
        <w:rPr>
          <w:rStyle w:val="UI-item"/>
        </w:rPr>
        <w:t>Troubleshooting</w:t>
      </w:r>
      <w:r>
        <w:t xml:space="preserve"> from the top-level </w:t>
      </w:r>
      <w:r w:rsidRPr="00E20B16">
        <w:rPr>
          <w:rStyle w:val="UI-item"/>
        </w:rPr>
        <w:t>More</w:t>
      </w:r>
      <w:r>
        <w:t xml:space="preserve"> menu.</w:t>
      </w:r>
    </w:p>
    <w:p w14:paraId="477C1BDE" w14:textId="77777777" w:rsidR="00ED3F7D" w:rsidRDefault="00ED3F7D" w:rsidP="00E20B16">
      <w:pPr>
        <w:pStyle w:val="img"/>
        <w:keepNext/>
      </w:pPr>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p>
    <w:p w14:paraId="6B61ABC3" w14:textId="470F6F0B" w:rsidR="00ED3F7D" w:rsidRDefault="00ED3F7D"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38</w:t>
      </w:r>
      <w:r w:rsidR="000D3D9B">
        <w:rPr>
          <w:noProof/>
        </w:rPr>
        <w:fldChar w:fldCharType="end"/>
      </w:r>
      <w:r>
        <w:rPr>
          <w:lang w:val="en-US"/>
        </w:rPr>
        <w:t xml:space="preserve"> Troubleshooting</w:t>
      </w:r>
    </w:p>
    <w:p w14:paraId="797BFE63" w14:textId="4C0CBB04" w:rsidR="004612DC" w:rsidRDefault="004612DC" w:rsidP="003F650E">
      <w:pPr>
        <w:pStyle w:val="P"/>
      </w:pPr>
      <w:r>
        <w:t>You can filter the list for specific errors or events.</w:t>
      </w:r>
    </w:p>
    <w:p w14:paraId="1F6F6D89" w14:textId="582BD827" w:rsidR="004612DC" w:rsidRPr="00E20B16" w:rsidRDefault="004612DC" w:rsidP="003F650E">
      <w:pPr>
        <w:pStyle w:val="P"/>
      </w:pPr>
      <w:r>
        <w:t xml:space="preserve">Click </w:t>
      </w:r>
      <w:r w:rsidRPr="004612DC">
        <w:rPr>
          <w:noProof/>
        </w:rPr>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854" cy="210144"/>
                    </a:xfrm>
                    <a:prstGeom prst="rect">
                      <a:avLst/>
                    </a:prstGeom>
                  </pic:spPr>
                </pic:pic>
              </a:graphicData>
            </a:graphic>
          </wp:inline>
        </w:drawing>
      </w:r>
      <w:r>
        <w:t xml:space="preserve"> to remove all entries in the list.</w:t>
      </w:r>
    </w:p>
    <w:sectPr w:rsidR="004612DC" w:rsidRPr="00E20B16" w:rsidSect="00B83D70">
      <w:headerReference w:type="default" r:id="rId73"/>
      <w:footerReference w:type="default" r:id="rId74"/>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david goldhar" w:date="2019-02-19T16:10:00Z" w:initials="dg">
    <w:p w14:paraId="1876E34F" w14:textId="35A27855" w:rsidR="0049053E" w:rsidRPr="002F1469" w:rsidRDefault="0049053E">
      <w:pPr>
        <w:pStyle w:val="CommentText"/>
        <w:rPr>
          <w:lang w:val="en-US"/>
        </w:rPr>
      </w:pPr>
      <w:r>
        <w:rPr>
          <w:rStyle w:val="CommentReference"/>
        </w:rPr>
        <w:annotationRef/>
      </w:r>
      <w:r>
        <w:rPr>
          <w:lang w:val="en-US"/>
        </w:rPr>
        <w:t>This is not a feature</w:t>
      </w:r>
    </w:p>
  </w:comment>
  <w:comment w:id="7" w:author="Shani Sagiv" w:date="2019-02-19T11:08:00Z" w:initials="SS">
    <w:p w14:paraId="10090ED3" w14:textId="77777777" w:rsidR="0049053E" w:rsidRPr="00E4370D" w:rsidRDefault="0049053E" w:rsidP="00BF5E85">
      <w:pPr>
        <w:pStyle w:val="CommentText"/>
        <w:rPr>
          <w:lang w:val="en-US"/>
        </w:rPr>
      </w:pPr>
      <w:r>
        <w:rPr>
          <w:rStyle w:val="CommentReference"/>
        </w:rPr>
        <w:annotationRef/>
      </w:r>
      <w:r>
        <w:rPr>
          <w:lang w:val="en-US"/>
        </w:rPr>
        <w:t>Should be the first section + screenshot</w:t>
      </w:r>
    </w:p>
  </w:comment>
  <w:comment w:id="8" w:author="david goldhar" w:date="2019-02-19T16:47:00Z" w:initials="dg">
    <w:p w14:paraId="468A65F5" w14:textId="77777777" w:rsidR="0049053E" w:rsidRPr="0053211B" w:rsidRDefault="0049053E" w:rsidP="00BF5E85">
      <w:pPr>
        <w:pStyle w:val="CommentText"/>
        <w:rPr>
          <w:lang w:val="en-US"/>
        </w:rPr>
      </w:pPr>
      <w:r>
        <w:rPr>
          <w:rStyle w:val="CommentReference"/>
        </w:rPr>
        <w:annotationRef/>
      </w:r>
      <w:r>
        <w:rPr>
          <w:lang w:val="en-US"/>
        </w:rPr>
        <w:t>Not sure. Need a SCREEN SHOT here</w:t>
      </w:r>
    </w:p>
  </w:comment>
  <w:comment w:id="14" w:author="Shani Sagiv" w:date="2019-02-19T11:01:00Z" w:initials="SS">
    <w:p w14:paraId="70182553" w14:textId="77777777" w:rsidR="004B1E6C" w:rsidRDefault="004B1E6C" w:rsidP="004B1E6C">
      <w:pPr>
        <w:pStyle w:val="CommentText"/>
      </w:pPr>
      <w:r>
        <w:rPr>
          <w:rStyle w:val="CommentReference"/>
        </w:rPr>
        <w:annotationRef/>
      </w:r>
      <w:r>
        <w:rPr>
          <w:lang w:val="en-US"/>
        </w:rPr>
        <w:t>Should be at the first</w:t>
      </w:r>
      <w:r>
        <w:rPr>
          <w:rFonts w:hint="cs"/>
          <w:rtl/>
        </w:rPr>
        <w:t xml:space="preserve"> </w:t>
      </w:r>
    </w:p>
  </w:comment>
  <w:comment w:id="15" w:author="david goldhar" w:date="2019-02-19T16:46:00Z" w:initials="dg">
    <w:p w14:paraId="695CDBA8" w14:textId="77777777" w:rsidR="004B1E6C" w:rsidRPr="00B05EFE" w:rsidRDefault="004B1E6C" w:rsidP="004B1E6C">
      <w:pPr>
        <w:pStyle w:val="CommentText"/>
        <w:rPr>
          <w:lang w:val="en-US"/>
        </w:rPr>
      </w:pPr>
      <w:r>
        <w:rPr>
          <w:rStyle w:val="CommentReference"/>
        </w:rPr>
        <w:annotationRef/>
      </w:r>
      <w:r>
        <w:rPr>
          <w:lang w:val="en-US"/>
        </w:rPr>
        <w:t>Why? First the basic elements of the DB should be presented.</w:t>
      </w:r>
    </w:p>
  </w:comment>
  <w:comment w:id="16" w:author="Shani Sagiv" w:date="2019-02-20T13:26:00Z" w:initials="SS">
    <w:p w14:paraId="2A63BBA3" w14:textId="77777777" w:rsidR="004B1E6C" w:rsidRPr="00005127" w:rsidRDefault="004B1E6C" w:rsidP="004B1E6C">
      <w:pPr>
        <w:pStyle w:val="CommentText"/>
        <w:rPr>
          <w:lang w:val="en-US"/>
        </w:rPr>
      </w:pPr>
      <w:r>
        <w:rPr>
          <w:rStyle w:val="CommentReference"/>
        </w:rPr>
        <w:annotationRef/>
      </w:r>
      <w:r w:rsidRPr="00005127">
        <w:rPr>
          <w:lang w:val="en-US"/>
        </w:rPr>
        <w:t xml:space="preserve">Because you explained about the navigation to the cells at </w:t>
      </w:r>
      <w:proofErr w:type="gramStart"/>
      <w:r w:rsidRPr="00005127">
        <w:rPr>
          <w:lang w:val="en-US"/>
        </w:rPr>
        <w:t>risk(</w:t>
      </w:r>
      <w:proofErr w:type="gramEnd"/>
      <w:r w:rsidRPr="00005127">
        <w:rPr>
          <w:lang w:val="en-US"/>
        </w:rPr>
        <w:t>from cards), but before that, there is the red dot indicator of the whole shop that indicates the risk</w:t>
      </w:r>
    </w:p>
  </w:comment>
  <w:comment w:id="17" w:author="david goldhar" w:date="2019-02-19T16:53:00Z" w:initials="dg">
    <w:p w14:paraId="0DD650FA" w14:textId="5AADC8E2" w:rsidR="0049053E" w:rsidRPr="008A1CFC" w:rsidRDefault="0049053E">
      <w:pPr>
        <w:pStyle w:val="CommentText"/>
        <w:rPr>
          <w:lang w:val="en-US"/>
        </w:rPr>
      </w:pPr>
      <w:r>
        <w:rPr>
          <w:rStyle w:val="CommentReference"/>
        </w:rPr>
        <w:annotationRef/>
      </w:r>
      <w:r>
        <w:rPr>
          <w:lang w:val="en-US"/>
        </w:rPr>
        <w:t>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76E34F" w15:done="1"/>
  <w15:commentEx w15:paraId="10090ED3" w15:done="1"/>
  <w15:commentEx w15:paraId="468A65F5" w15:paraIdParent="10090ED3" w15:done="1"/>
  <w15:commentEx w15:paraId="70182553" w15:done="0"/>
  <w15:commentEx w15:paraId="695CDBA8" w15:paraIdParent="70182553" w15:done="0"/>
  <w15:commentEx w15:paraId="2A63BBA3" w15:paraIdParent="70182553" w15:done="0"/>
  <w15:commentEx w15:paraId="0DD650F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76E34F" w16cid:durableId="2016A90A"/>
  <w16cid:commentId w16cid:paraId="10090ED3" w16cid:durableId="20166213"/>
  <w16cid:commentId w16cid:paraId="468A65F5" w16cid:durableId="2016B1A5"/>
  <w16cid:commentId w16cid:paraId="70182553" w16cid:durableId="2016606F"/>
  <w16cid:commentId w16cid:paraId="695CDBA8" w16cid:durableId="2016B15A"/>
  <w16cid:commentId w16cid:paraId="2A63BBA3" w16cid:durableId="2017D40B"/>
  <w16cid:commentId w16cid:paraId="0DD650FA" w16cid:durableId="2016B3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2EFB4" w14:textId="77777777" w:rsidR="00A929DC" w:rsidRDefault="00A929DC" w:rsidP="00B83D70">
      <w:pPr>
        <w:spacing w:after="0" w:line="240" w:lineRule="auto"/>
      </w:pPr>
      <w:r>
        <w:separator/>
      </w:r>
    </w:p>
  </w:endnote>
  <w:endnote w:type="continuationSeparator" w:id="0">
    <w:p w14:paraId="64803952" w14:textId="77777777" w:rsidR="00A929DC" w:rsidRDefault="00A929DC"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49053E" w:rsidRDefault="0049053E"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B83D7" w14:textId="77777777" w:rsidR="00A929DC" w:rsidRDefault="00A929DC" w:rsidP="00B83D70">
      <w:pPr>
        <w:spacing w:after="0" w:line="240" w:lineRule="auto"/>
      </w:pPr>
      <w:r>
        <w:separator/>
      </w:r>
    </w:p>
  </w:footnote>
  <w:footnote w:type="continuationSeparator" w:id="0">
    <w:p w14:paraId="2E5BE052" w14:textId="77777777" w:rsidR="00A929DC" w:rsidRDefault="00A929DC"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49053E" w:rsidRDefault="0049053E" w:rsidP="00D30B56">
    <w:pPr>
      <w:pStyle w:val="Header"/>
    </w:pPr>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C4E6659A"/>
    <w:lvl w:ilvl="0" w:tplc="B5D4FBD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04CFF"/>
    <w:rsid w:val="00005127"/>
    <w:rsid w:val="00010A36"/>
    <w:rsid w:val="000145EC"/>
    <w:rsid w:val="000231F1"/>
    <w:rsid w:val="00023C40"/>
    <w:rsid w:val="000316B2"/>
    <w:rsid w:val="00037440"/>
    <w:rsid w:val="00043018"/>
    <w:rsid w:val="0004489C"/>
    <w:rsid w:val="00060226"/>
    <w:rsid w:val="000719E0"/>
    <w:rsid w:val="00081D8C"/>
    <w:rsid w:val="00083B85"/>
    <w:rsid w:val="0009223C"/>
    <w:rsid w:val="00094EA3"/>
    <w:rsid w:val="0009744E"/>
    <w:rsid w:val="000A048B"/>
    <w:rsid w:val="000A3D92"/>
    <w:rsid w:val="000A508A"/>
    <w:rsid w:val="000A5764"/>
    <w:rsid w:val="000A5EA7"/>
    <w:rsid w:val="000B3EA0"/>
    <w:rsid w:val="000C0328"/>
    <w:rsid w:val="000C0391"/>
    <w:rsid w:val="000C242A"/>
    <w:rsid w:val="000C4564"/>
    <w:rsid w:val="000D0438"/>
    <w:rsid w:val="000D156E"/>
    <w:rsid w:val="000D3D9B"/>
    <w:rsid w:val="00113D48"/>
    <w:rsid w:val="00116D84"/>
    <w:rsid w:val="00117F29"/>
    <w:rsid w:val="00125F69"/>
    <w:rsid w:val="00145556"/>
    <w:rsid w:val="00177BB4"/>
    <w:rsid w:val="001942E1"/>
    <w:rsid w:val="001A466D"/>
    <w:rsid w:val="001A7E46"/>
    <w:rsid w:val="001B1340"/>
    <w:rsid w:val="001B44FB"/>
    <w:rsid w:val="001B454F"/>
    <w:rsid w:val="001B4775"/>
    <w:rsid w:val="001C6192"/>
    <w:rsid w:val="001D4557"/>
    <w:rsid w:val="001E1828"/>
    <w:rsid w:val="001F1B93"/>
    <w:rsid w:val="001F3D97"/>
    <w:rsid w:val="001F5744"/>
    <w:rsid w:val="001F6D3C"/>
    <w:rsid w:val="001F70DD"/>
    <w:rsid w:val="00204140"/>
    <w:rsid w:val="00205AAA"/>
    <w:rsid w:val="00206194"/>
    <w:rsid w:val="00211650"/>
    <w:rsid w:val="00231A41"/>
    <w:rsid w:val="00231C2E"/>
    <w:rsid w:val="00232883"/>
    <w:rsid w:val="0024167B"/>
    <w:rsid w:val="00246997"/>
    <w:rsid w:val="002508E8"/>
    <w:rsid w:val="002516F0"/>
    <w:rsid w:val="0025430B"/>
    <w:rsid w:val="00254FCB"/>
    <w:rsid w:val="002561EA"/>
    <w:rsid w:val="002668C9"/>
    <w:rsid w:val="00267374"/>
    <w:rsid w:val="002673B0"/>
    <w:rsid w:val="00287267"/>
    <w:rsid w:val="00287539"/>
    <w:rsid w:val="00287BF6"/>
    <w:rsid w:val="00295992"/>
    <w:rsid w:val="002A5E67"/>
    <w:rsid w:val="002A7CB5"/>
    <w:rsid w:val="002B24A2"/>
    <w:rsid w:val="002B6C20"/>
    <w:rsid w:val="002D22C4"/>
    <w:rsid w:val="002D486C"/>
    <w:rsid w:val="002E24C5"/>
    <w:rsid w:val="002E3577"/>
    <w:rsid w:val="002F1469"/>
    <w:rsid w:val="002F40AA"/>
    <w:rsid w:val="003137AE"/>
    <w:rsid w:val="00313DC9"/>
    <w:rsid w:val="00321D1F"/>
    <w:rsid w:val="003317EE"/>
    <w:rsid w:val="00346592"/>
    <w:rsid w:val="00353B1A"/>
    <w:rsid w:val="0036072F"/>
    <w:rsid w:val="00360A48"/>
    <w:rsid w:val="003665E7"/>
    <w:rsid w:val="00387149"/>
    <w:rsid w:val="0039096F"/>
    <w:rsid w:val="003A2E55"/>
    <w:rsid w:val="003A663F"/>
    <w:rsid w:val="003B2C9C"/>
    <w:rsid w:val="003B4D92"/>
    <w:rsid w:val="003B6A31"/>
    <w:rsid w:val="003D7CDC"/>
    <w:rsid w:val="003F0D72"/>
    <w:rsid w:val="003F650E"/>
    <w:rsid w:val="003F68C5"/>
    <w:rsid w:val="00410DCD"/>
    <w:rsid w:val="00417C09"/>
    <w:rsid w:val="0042216B"/>
    <w:rsid w:val="00425295"/>
    <w:rsid w:val="00436A48"/>
    <w:rsid w:val="004379DB"/>
    <w:rsid w:val="00440578"/>
    <w:rsid w:val="0044379C"/>
    <w:rsid w:val="00452235"/>
    <w:rsid w:val="00457FDE"/>
    <w:rsid w:val="004612DC"/>
    <w:rsid w:val="004617F7"/>
    <w:rsid w:val="0046377F"/>
    <w:rsid w:val="00467012"/>
    <w:rsid w:val="0047451B"/>
    <w:rsid w:val="00484DDA"/>
    <w:rsid w:val="00485888"/>
    <w:rsid w:val="00487227"/>
    <w:rsid w:val="0049053E"/>
    <w:rsid w:val="004A41D7"/>
    <w:rsid w:val="004A7CA3"/>
    <w:rsid w:val="004B19A4"/>
    <w:rsid w:val="004B1E6C"/>
    <w:rsid w:val="004B691A"/>
    <w:rsid w:val="004C148A"/>
    <w:rsid w:val="004C1FAD"/>
    <w:rsid w:val="004C3450"/>
    <w:rsid w:val="004D12CB"/>
    <w:rsid w:val="004F5D52"/>
    <w:rsid w:val="00501A44"/>
    <w:rsid w:val="005079BF"/>
    <w:rsid w:val="005112B4"/>
    <w:rsid w:val="005145C1"/>
    <w:rsid w:val="00520121"/>
    <w:rsid w:val="00522E06"/>
    <w:rsid w:val="00523FFF"/>
    <w:rsid w:val="0053211B"/>
    <w:rsid w:val="00532316"/>
    <w:rsid w:val="00540A9B"/>
    <w:rsid w:val="00544701"/>
    <w:rsid w:val="005527B6"/>
    <w:rsid w:val="00557FCF"/>
    <w:rsid w:val="0056767B"/>
    <w:rsid w:val="005706C0"/>
    <w:rsid w:val="00581113"/>
    <w:rsid w:val="0058326A"/>
    <w:rsid w:val="00590502"/>
    <w:rsid w:val="005A2EB2"/>
    <w:rsid w:val="005A6A88"/>
    <w:rsid w:val="005C3DA4"/>
    <w:rsid w:val="005D03FD"/>
    <w:rsid w:val="005D2196"/>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87BCA"/>
    <w:rsid w:val="00692A8C"/>
    <w:rsid w:val="00692FBB"/>
    <w:rsid w:val="00693350"/>
    <w:rsid w:val="006946C7"/>
    <w:rsid w:val="0069527A"/>
    <w:rsid w:val="0069606F"/>
    <w:rsid w:val="006B1D06"/>
    <w:rsid w:val="006B2955"/>
    <w:rsid w:val="006B3852"/>
    <w:rsid w:val="006D1E5C"/>
    <w:rsid w:val="006D6E6A"/>
    <w:rsid w:val="006E4CE8"/>
    <w:rsid w:val="006F5D96"/>
    <w:rsid w:val="00700BD5"/>
    <w:rsid w:val="00704B9D"/>
    <w:rsid w:val="00716E04"/>
    <w:rsid w:val="007202C6"/>
    <w:rsid w:val="00723FC0"/>
    <w:rsid w:val="007337CC"/>
    <w:rsid w:val="00743F94"/>
    <w:rsid w:val="00745797"/>
    <w:rsid w:val="00747AC5"/>
    <w:rsid w:val="007778A7"/>
    <w:rsid w:val="00782AAA"/>
    <w:rsid w:val="007A2794"/>
    <w:rsid w:val="007B5796"/>
    <w:rsid w:val="007B5874"/>
    <w:rsid w:val="007C2C1C"/>
    <w:rsid w:val="007E4A05"/>
    <w:rsid w:val="007F0871"/>
    <w:rsid w:val="00805991"/>
    <w:rsid w:val="008060FB"/>
    <w:rsid w:val="00811841"/>
    <w:rsid w:val="008139E9"/>
    <w:rsid w:val="00815538"/>
    <w:rsid w:val="0082606A"/>
    <w:rsid w:val="00830E13"/>
    <w:rsid w:val="008333D4"/>
    <w:rsid w:val="00844690"/>
    <w:rsid w:val="008501B3"/>
    <w:rsid w:val="00865B35"/>
    <w:rsid w:val="008670FE"/>
    <w:rsid w:val="0087070E"/>
    <w:rsid w:val="008825F2"/>
    <w:rsid w:val="008951A2"/>
    <w:rsid w:val="00897EC9"/>
    <w:rsid w:val="008A1CFC"/>
    <w:rsid w:val="008A567B"/>
    <w:rsid w:val="008A5ADE"/>
    <w:rsid w:val="008B4637"/>
    <w:rsid w:val="008D454C"/>
    <w:rsid w:val="008E3C6E"/>
    <w:rsid w:val="008E574C"/>
    <w:rsid w:val="008E6598"/>
    <w:rsid w:val="00901674"/>
    <w:rsid w:val="0091135A"/>
    <w:rsid w:val="009128F2"/>
    <w:rsid w:val="00914227"/>
    <w:rsid w:val="009144DA"/>
    <w:rsid w:val="009152D1"/>
    <w:rsid w:val="00920337"/>
    <w:rsid w:val="00941B79"/>
    <w:rsid w:val="00951825"/>
    <w:rsid w:val="0098310D"/>
    <w:rsid w:val="0098393E"/>
    <w:rsid w:val="00985D2E"/>
    <w:rsid w:val="00986156"/>
    <w:rsid w:val="00986E79"/>
    <w:rsid w:val="009A79C8"/>
    <w:rsid w:val="009B1967"/>
    <w:rsid w:val="009B2CF3"/>
    <w:rsid w:val="009B397F"/>
    <w:rsid w:val="009B5D91"/>
    <w:rsid w:val="009C6242"/>
    <w:rsid w:val="009E6F9D"/>
    <w:rsid w:val="009E75BA"/>
    <w:rsid w:val="009F08B8"/>
    <w:rsid w:val="009F42B6"/>
    <w:rsid w:val="00A03A42"/>
    <w:rsid w:val="00A06D96"/>
    <w:rsid w:val="00A21D9D"/>
    <w:rsid w:val="00A22021"/>
    <w:rsid w:val="00A243DD"/>
    <w:rsid w:val="00A37342"/>
    <w:rsid w:val="00A52B52"/>
    <w:rsid w:val="00A56ED4"/>
    <w:rsid w:val="00A5701B"/>
    <w:rsid w:val="00A64034"/>
    <w:rsid w:val="00A6425E"/>
    <w:rsid w:val="00A75D28"/>
    <w:rsid w:val="00A83364"/>
    <w:rsid w:val="00A85B5E"/>
    <w:rsid w:val="00A929DC"/>
    <w:rsid w:val="00AA177F"/>
    <w:rsid w:val="00AA4222"/>
    <w:rsid w:val="00AB4756"/>
    <w:rsid w:val="00AC1644"/>
    <w:rsid w:val="00AC6C02"/>
    <w:rsid w:val="00AD5DF5"/>
    <w:rsid w:val="00AE6EE3"/>
    <w:rsid w:val="00AF16B8"/>
    <w:rsid w:val="00AF2CBF"/>
    <w:rsid w:val="00AF614E"/>
    <w:rsid w:val="00AF7192"/>
    <w:rsid w:val="00B02820"/>
    <w:rsid w:val="00B05EFE"/>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BF5E85"/>
    <w:rsid w:val="00BF7250"/>
    <w:rsid w:val="00BF7678"/>
    <w:rsid w:val="00C3071C"/>
    <w:rsid w:val="00C37810"/>
    <w:rsid w:val="00C62491"/>
    <w:rsid w:val="00C8554E"/>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07AB"/>
    <w:rsid w:val="00D71BEA"/>
    <w:rsid w:val="00D77123"/>
    <w:rsid w:val="00D777EA"/>
    <w:rsid w:val="00D872BB"/>
    <w:rsid w:val="00D953DC"/>
    <w:rsid w:val="00DA03AC"/>
    <w:rsid w:val="00DB15AD"/>
    <w:rsid w:val="00DB34DC"/>
    <w:rsid w:val="00DD4036"/>
    <w:rsid w:val="00DE44DD"/>
    <w:rsid w:val="00E06BAE"/>
    <w:rsid w:val="00E117E1"/>
    <w:rsid w:val="00E205F9"/>
    <w:rsid w:val="00E20B16"/>
    <w:rsid w:val="00E262D8"/>
    <w:rsid w:val="00E4370D"/>
    <w:rsid w:val="00E6112E"/>
    <w:rsid w:val="00E6528C"/>
    <w:rsid w:val="00E66D1D"/>
    <w:rsid w:val="00E70BED"/>
    <w:rsid w:val="00E7624B"/>
    <w:rsid w:val="00E8557A"/>
    <w:rsid w:val="00E9108B"/>
    <w:rsid w:val="00E97982"/>
    <w:rsid w:val="00EB789F"/>
    <w:rsid w:val="00EB7FF5"/>
    <w:rsid w:val="00EC4025"/>
    <w:rsid w:val="00EC4D1A"/>
    <w:rsid w:val="00ED3F7D"/>
    <w:rsid w:val="00ED52DC"/>
    <w:rsid w:val="00EE0E10"/>
    <w:rsid w:val="00EE64AA"/>
    <w:rsid w:val="00EE7060"/>
    <w:rsid w:val="00EF1EEC"/>
    <w:rsid w:val="00F365C4"/>
    <w:rsid w:val="00F37CBF"/>
    <w:rsid w:val="00F43696"/>
    <w:rsid w:val="00F436D4"/>
    <w:rsid w:val="00F53FA6"/>
    <w:rsid w:val="00F6124D"/>
    <w:rsid w:val="00F63847"/>
    <w:rsid w:val="00F70FEB"/>
    <w:rsid w:val="00F8584C"/>
    <w:rsid w:val="00F85917"/>
    <w:rsid w:val="00F863AE"/>
    <w:rsid w:val="00F86C15"/>
    <w:rsid w:val="00F938CA"/>
    <w:rsid w:val="00FA36F5"/>
    <w:rsid w:val="00FA3AB3"/>
    <w:rsid w:val="00FB1280"/>
    <w:rsid w:val="00FB42C0"/>
    <w:rsid w:val="00FB5DE2"/>
    <w:rsid w:val="00FC3686"/>
    <w:rsid w:val="00FC5F89"/>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1280"/>
  </w:style>
  <w:style w:type="paragraph" w:styleId="Heading1">
    <w:name w:val="heading 1"/>
    <w:next w:val="P"/>
    <w:link w:val="Heading1Char"/>
    <w:uiPriority w:val="9"/>
    <w:qFormat/>
    <w:rsid w:val="00FB1280"/>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FB1280"/>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FB128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FB128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128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128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128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128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128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FB128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B1280"/>
  </w:style>
  <w:style w:type="paragraph" w:customStyle="1" w:styleId="P">
    <w:name w:val="P"/>
    <w:autoRedefine/>
    <w:qFormat/>
    <w:rsid w:val="00FB1280"/>
    <w:rPr>
      <w:rFonts w:ascii="Arial" w:hAnsi="Arial" w:cs="Arial"/>
      <w:iCs/>
      <w:color w:val="222222"/>
      <w:sz w:val="21"/>
      <w:szCs w:val="21"/>
      <w:shd w:val="clear" w:color="auto" w:fill="FFFFFF"/>
      <w:lang w:val="en-US"/>
    </w:rPr>
  </w:style>
  <w:style w:type="paragraph" w:customStyle="1" w:styleId="ul">
    <w:name w:val="ul"/>
    <w:autoRedefine/>
    <w:qFormat/>
    <w:rsid w:val="00FB1280"/>
    <w:pPr>
      <w:numPr>
        <w:numId w:val="1"/>
      </w:numPr>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FB1280"/>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FB1280"/>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FB1280"/>
    <w:rPr>
      <w:rFonts w:ascii="Arial" w:hAnsi="Arial" w:cs="Arial"/>
      <w:color w:val="222222"/>
      <w:sz w:val="21"/>
      <w:szCs w:val="21"/>
      <w:lang w:val="en-US"/>
    </w:rPr>
  </w:style>
  <w:style w:type="paragraph" w:customStyle="1" w:styleId="ol">
    <w:name w:val="ol"/>
    <w:basedOn w:val="P"/>
    <w:autoRedefine/>
    <w:qFormat/>
    <w:rsid w:val="00FB1280"/>
    <w:pPr>
      <w:numPr>
        <w:numId w:val="2"/>
      </w:numPr>
    </w:pPr>
    <w:rPr>
      <w:iCs w:val="0"/>
    </w:rPr>
  </w:style>
  <w:style w:type="paragraph" w:customStyle="1" w:styleId="img">
    <w:name w:val="img"/>
    <w:next w:val="P"/>
    <w:autoRedefine/>
    <w:rsid w:val="00FB1280"/>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FB1280"/>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FB12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B1280"/>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FB12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12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12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12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12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1280"/>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FB1280"/>
    <w:pPr>
      <w:numPr>
        <w:numId w:val="0"/>
      </w:numPr>
      <w:spacing w:after="480"/>
      <w:jc w:val="center"/>
    </w:pPr>
  </w:style>
  <w:style w:type="paragraph" w:styleId="Header">
    <w:name w:val="header"/>
    <w:basedOn w:val="Normal"/>
    <w:link w:val="HeaderChar"/>
    <w:uiPriority w:val="99"/>
    <w:unhideWhenUsed/>
    <w:rsid w:val="00FB12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1280"/>
  </w:style>
  <w:style w:type="paragraph" w:styleId="Footer">
    <w:name w:val="footer"/>
    <w:basedOn w:val="Normal"/>
    <w:link w:val="FooterChar"/>
    <w:uiPriority w:val="99"/>
    <w:unhideWhenUsed/>
    <w:rsid w:val="00FB12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1280"/>
  </w:style>
  <w:style w:type="paragraph" w:customStyle="1" w:styleId="imgleft">
    <w:name w:val="img_left"/>
    <w:basedOn w:val="img"/>
    <w:rsid w:val="00FB1280"/>
    <w:pPr>
      <w:spacing w:after="240"/>
      <w:jc w:val="left"/>
    </w:pPr>
  </w:style>
  <w:style w:type="paragraph" w:customStyle="1" w:styleId="Heading2NoNumber">
    <w:name w:val="Heading 2 No Number"/>
    <w:basedOn w:val="Heading2"/>
    <w:uiPriority w:val="99"/>
    <w:unhideWhenUsed/>
    <w:rsid w:val="00FB1280"/>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FB1280"/>
    <w:pPr>
      <w:ind w:left="1152"/>
    </w:pPr>
  </w:style>
  <w:style w:type="character" w:customStyle="1" w:styleId="TitleChar">
    <w:name w:val="Title Char"/>
    <w:basedOn w:val="DefaultParagraphFont"/>
    <w:link w:val="Title"/>
    <w:uiPriority w:val="10"/>
    <w:rsid w:val="00FB1280"/>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FB1280"/>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FB1280"/>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FB1280"/>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FB1280"/>
    <w:pPr>
      <w:spacing w:after="200" w:line="360" w:lineRule="auto"/>
      <w:jc w:val="center"/>
    </w:pPr>
    <w:rPr>
      <w:i/>
      <w:iCs/>
      <w:color w:val="44546A" w:themeColor="text2"/>
      <w:sz w:val="18"/>
      <w:szCs w:val="18"/>
    </w:rPr>
  </w:style>
  <w:style w:type="paragraph" w:customStyle="1" w:styleId="ul2">
    <w:name w:val="ul2"/>
    <w:basedOn w:val="ul"/>
    <w:autoRedefine/>
    <w:rsid w:val="00FB1280"/>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FB1280"/>
    <w:rPr>
      <w:i/>
    </w:rPr>
  </w:style>
  <w:style w:type="paragraph" w:customStyle="1" w:styleId="ol2">
    <w:name w:val="ol2"/>
    <w:basedOn w:val="ol"/>
    <w:autoRedefine/>
    <w:rsid w:val="00FB1280"/>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FB1280"/>
    <w:pPr>
      <w:shd w:val="clear" w:color="auto" w:fill="FFFF00"/>
      <w:tabs>
        <w:tab w:val="left" w:pos="4950"/>
      </w:tabs>
    </w:pPr>
    <w:rPr>
      <w:color w:val="C00000"/>
    </w:rPr>
  </w:style>
  <w:style w:type="paragraph" w:styleId="Revision">
    <w:name w:val="Revision"/>
    <w:hidden/>
    <w:uiPriority w:val="99"/>
    <w:semiHidden/>
    <w:rsid w:val="00BF72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E847F-5161-475E-BAE0-2C4F8BCD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64</TotalTime>
  <Pages>31</Pages>
  <Words>3464</Words>
  <Characters>19750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13</cp:revision>
  <dcterms:created xsi:type="dcterms:W3CDTF">2019-02-20T15:22:00Z</dcterms:created>
  <dcterms:modified xsi:type="dcterms:W3CDTF">2019-02-21T07:59:00Z</dcterms:modified>
</cp:coreProperties>
</file>