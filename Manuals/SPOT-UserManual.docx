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BCF6D6" w14:textId="33141744" w:rsidR="005B782B" w:rsidRDefault="005B782B" w:rsidP="005B782B">
      <w:pPr>
        <w:pStyle w:val="Heading1"/>
        <w:rPr>
          <w:lang w:val="en-US"/>
        </w:rPr>
      </w:pPr>
      <w:r>
        <w:rPr>
          <w:lang w:val="en-US"/>
        </w:rPr>
        <w:t>Introduction</w:t>
      </w:r>
    </w:p>
    <w:p w14:paraId="19CE2D67" w14:textId="53C56F94" w:rsidR="00BE7DC8" w:rsidRDefault="003900FC" w:rsidP="00BE7DC8">
      <w:pPr>
        <w:pStyle w:val="P"/>
      </w:pPr>
      <w:r>
        <w:t>spOT</w:t>
      </w:r>
      <w:r w:rsidR="000B18DD">
        <w:t xml:space="preserve"> </w:t>
      </w:r>
      <w:r w:rsidR="00BE7DC8">
        <w:t xml:space="preserve">is a standalone, ruggedized </w:t>
      </w:r>
      <w:r w:rsidR="000B18DD">
        <w:t xml:space="preserve">mobile </w:t>
      </w:r>
      <w:r w:rsidR="00122CAA">
        <w:t xml:space="preserve">industrial </w:t>
      </w:r>
      <w:r w:rsidR="00BE7DC8">
        <w:t xml:space="preserve">compliance and security risks </w:t>
      </w:r>
      <w:r w:rsidR="000B18DD">
        <w:t xml:space="preserve">platform that </w:t>
      </w:r>
      <w:r w:rsidR="00BE7DC8">
        <w:t xml:space="preserve">you can use to scan devices for security vulnerabilities and misconfigurations, before they are introduced into </w:t>
      </w:r>
      <w:r w:rsidR="00122CAA">
        <w:t xml:space="preserve">an </w:t>
      </w:r>
      <w:r w:rsidR="00BE7DC8">
        <w:t>operational environment.</w:t>
      </w:r>
    </w:p>
    <w:p w14:paraId="4BE56393" w14:textId="3DC4DEB6" w:rsidR="000B18DD" w:rsidRPr="000B18DD" w:rsidRDefault="003900FC" w:rsidP="00BE7DC8">
      <w:pPr>
        <w:pStyle w:val="P"/>
      </w:pPr>
      <w:r>
        <w:t>spOT</w:t>
      </w:r>
      <w:r w:rsidR="000B18DD">
        <w:t xml:space="preserve"> </w:t>
      </w:r>
      <w:r w:rsidR="00BE7DC8">
        <w:t xml:space="preserve">scans devices, analyzes their security posture using built-in threat intelligence information about vulnerabilities, and produces a full </w:t>
      </w:r>
      <w:r w:rsidR="000B18DD">
        <w:t xml:space="preserve">report </w:t>
      </w:r>
      <w:r w:rsidR="00BE7DC8">
        <w:t xml:space="preserve">of issues, along with </w:t>
      </w:r>
      <w:r w:rsidR="000B18DD">
        <w:t xml:space="preserve">recommendations </w:t>
      </w:r>
      <w:r w:rsidR="00BE7DC8">
        <w:t xml:space="preserve">for remediation. </w:t>
      </w:r>
    </w:p>
    <w:p w14:paraId="04182368" w14:textId="7F4320E3" w:rsidR="000B3EA0" w:rsidRDefault="00816F45" w:rsidP="005B782B">
      <w:pPr>
        <w:pStyle w:val="Heading2"/>
        <w:rPr>
          <w:lang w:val="en-US"/>
        </w:rPr>
      </w:pPr>
      <w:r>
        <w:rPr>
          <w:lang w:val="en-US"/>
        </w:rPr>
        <w:t xml:space="preserve">spOT </w:t>
      </w:r>
      <w:r w:rsidR="00875192">
        <w:rPr>
          <w:lang w:val="en-US"/>
        </w:rPr>
        <w:t>Overview</w:t>
      </w:r>
    </w:p>
    <w:p w14:paraId="4D51A9FD" w14:textId="67A0509F" w:rsidR="00AD2632" w:rsidRDefault="003900FC" w:rsidP="00AD2632">
      <w:pPr>
        <w:pStyle w:val="P"/>
      </w:pPr>
      <w:r>
        <w:t>spOT</w:t>
      </w:r>
      <w:r w:rsidR="00AD2632">
        <w:t xml:space="preserve"> has the following features:</w:t>
      </w:r>
    </w:p>
    <w:p w14:paraId="070779CF" w14:textId="4CC04313" w:rsidR="00AD2632" w:rsidRDefault="00AD2632" w:rsidP="00AD2632">
      <w:pPr>
        <w:pStyle w:val="ul"/>
      </w:pPr>
      <w:r>
        <w:t>Built-in policies based on threat intelligence, to evaluate compliance of a device</w:t>
      </w:r>
    </w:p>
    <w:p w14:paraId="06DA15F5" w14:textId="7A2E12D2" w:rsidR="00AD2632" w:rsidRDefault="00AD2632" w:rsidP="00AD2632">
      <w:pPr>
        <w:pStyle w:val="ul"/>
      </w:pPr>
      <w:r>
        <w:t>Automated scan of devices to determine their security posture, while they are offline from a production environment</w:t>
      </w:r>
    </w:p>
    <w:p w14:paraId="5494FAFF" w14:textId="3FE3B01A" w:rsidR="00AD2632" w:rsidRDefault="00AD2632" w:rsidP="00AD2632">
      <w:pPr>
        <w:pStyle w:val="ul"/>
      </w:pPr>
      <w:r>
        <w:t>Full results, with details of security and vulnerability issues discovered during the scan</w:t>
      </w:r>
    </w:p>
    <w:p w14:paraId="1CE7B2A9" w14:textId="3F389218" w:rsidR="00AD2632" w:rsidRDefault="00AD2632" w:rsidP="00AD2632">
      <w:pPr>
        <w:pStyle w:val="ul"/>
      </w:pPr>
      <w:r>
        <w:t>Trend analysis of scan results over time</w:t>
      </w:r>
    </w:p>
    <w:p w14:paraId="78498459" w14:textId="52CF0197" w:rsidR="00AD2632" w:rsidRPr="00AD2632" w:rsidRDefault="00AD2632" w:rsidP="00AD2632">
      <w:pPr>
        <w:pStyle w:val="ul"/>
      </w:pPr>
      <w:r>
        <w:t>Ruggedized portable device that can be carried to the production floor and connect directly to the device</w:t>
      </w:r>
    </w:p>
    <w:p w14:paraId="325E836E" w14:textId="12EA5C3D" w:rsidR="00875192" w:rsidRDefault="00875192" w:rsidP="00875192">
      <w:pPr>
        <w:pStyle w:val="Heading1"/>
        <w:rPr>
          <w:lang w:val="en-US"/>
        </w:rPr>
      </w:pPr>
      <w:r>
        <w:rPr>
          <w:lang w:val="en-US"/>
        </w:rPr>
        <w:lastRenderedPageBreak/>
        <w:t>Setup</w:t>
      </w:r>
    </w:p>
    <w:p w14:paraId="34E4E70E" w14:textId="7D73AE1F" w:rsidR="00316A6B" w:rsidRDefault="00316A6B" w:rsidP="00CE1613">
      <w:pPr>
        <w:pStyle w:val="P"/>
      </w:pPr>
      <w:commentRangeStart w:id="1"/>
      <w:r>
        <w:t>spOT can scan a single industrial device, using a direct network connection to the device (the device may include several assets in an internal network segment, all of which will be scanned).</w:t>
      </w:r>
      <w:commentRangeEnd w:id="1"/>
      <w:r w:rsidR="003D3F9E"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  <w:rtl/>
        </w:rPr>
        <w:commentReference w:id="1"/>
      </w:r>
    </w:p>
    <w:p w14:paraId="1A476638" w14:textId="481DA8E3" w:rsidR="00316A6B" w:rsidRDefault="00316A6B" w:rsidP="00CE1613">
      <w:pPr>
        <w:pStyle w:val="P"/>
      </w:pPr>
      <w:r>
        <w:t>Follow these steps to connect and configure the device to be scanned.</w:t>
      </w:r>
    </w:p>
    <w:p w14:paraId="6D8666F5" w14:textId="10936F69" w:rsidR="00ED1212" w:rsidRDefault="00ED1212" w:rsidP="00D061D0">
      <w:pPr>
        <w:pStyle w:val="Heading2"/>
        <w:rPr>
          <w:lang w:val="en-US"/>
        </w:rPr>
      </w:pPr>
      <w:r>
        <w:rPr>
          <w:lang w:val="en-US"/>
        </w:rPr>
        <w:t>Start spOT</w:t>
      </w:r>
    </w:p>
    <w:p w14:paraId="0325C9D1" w14:textId="5CC666BF" w:rsidR="00ED1212" w:rsidRDefault="00ED1212" w:rsidP="00ED1212">
      <w:pPr>
        <w:pStyle w:val="P"/>
      </w:pPr>
      <w:r>
        <w:t>Turn on the spOT device. The main screen will be displayed.</w:t>
      </w:r>
    </w:p>
    <w:p w14:paraId="5E23FC5E" w14:textId="77777777" w:rsidR="00ED1212" w:rsidRDefault="00ED1212" w:rsidP="00ED1212">
      <w:pPr>
        <w:pStyle w:val="img"/>
        <w:keepNext/>
      </w:pPr>
      <w:r>
        <w:drawing>
          <wp:inline distT="0" distB="0" distL="0" distR="0" wp14:anchorId="444B6FF3" wp14:editId="1D12A3DB">
            <wp:extent cx="5710555" cy="2889885"/>
            <wp:effectExtent l="0" t="0" r="444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A9E6A" w14:textId="2D4660C5" w:rsidR="00ED1212" w:rsidRDefault="00ED1212" w:rsidP="0018789A">
      <w:pPr>
        <w:pStyle w:val="Caption"/>
        <w:pPrChange w:id="2" w:author="david goldhar" w:date="2019-03-10T10:02:00Z">
          <w:pPr>
            <w:pStyle w:val="Caption"/>
          </w:pPr>
        </w:pPrChange>
      </w:pPr>
      <w:r>
        <w:t xml:space="preserve">Figure </w:t>
      </w:r>
      <w:fldSimple w:instr=" SEQ Figure \* ARABIC ">
        <w:r w:rsidR="0018789A">
          <w:rPr>
            <w:noProof/>
          </w:rPr>
          <w:t>1</w:t>
        </w:r>
      </w:fldSimple>
      <w:r>
        <w:rPr>
          <w:lang w:val="en-US"/>
        </w:rPr>
        <w:t xml:space="preserve"> spOT main screen</w:t>
      </w:r>
    </w:p>
    <w:p w14:paraId="0EB3ED8D" w14:textId="7F58E1DA" w:rsidR="009F3229" w:rsidRDefault="009F3229" w:rsidP="00D061D0">
      <w:pPr>
        <w:pStyle w:val="Heading2"/>
        <w:rPr>
          <w:lang w:val="en-US"/>
        </w:rPr>
      </w:pPr>
      <w:r>
        <w:rPr>
          <w:lang w:val="en-US"/>
        </w:rPr>
        <w:t>Connect to device</w:t>
      </w:r>
    </w:p>
    <w:p w14:paraId="748C0842" w14:textId="565C2661" w:rsidR="009F3229" w:rsidRDefault="009F3229" w:rsidP="009F3229">
      <w:pPr>
        <w:pStyle w:val="P"/>
      </w:pPr>
      <w:r>
        <w:t>Connect spOT to the device to be scanned with a standard network cable, connect</w:t>
      </w:r>
      <w:r w:rsidR="00ED1212">
        <w:t>ed</w:t>
      </w:r>
      <w:r>
        <w:t xml:space="preserve"> to </w:t>
      </w:r>
      <w:r w:rsidR="00ED1212">
        <w:t xml:space="preserve">the </w:t>
      </w:r>
      <w:r>
        <w:t>RJ-45 network port on spOT, to the network port of the device.</w:t>
      </w:r>
    </w:p>
    <w:p w14:paraId="28393786" w14:textId="7A8ED5CC" w:rsidR="00ED1212" w:rsidRDefault="00ED1212" w:rsidP="009F3229">
      <w:pPr>
        <w:pStyle w:val="P"/>
      </w:pPr>
      <w:r>
        <w:t>When connected, the Network Status indicator on s</w:t>
      </w:r>
      <w:r w:rsidR="00056C2F">
        <w:t>p</w:t>
      </w:r>
      <w:r>
        <w:t>OT will be green.</w:t>
      </w:r>
    </w:p>
    <w:p w14:paraId="3E36E924" w14:textId="72AE9CAE" w:rsidR="00ED1212" w:rsidRPr="009F3229" w:rsidRDefault="00ED1212" w:rsidP="00ED1212">
      <w:pPr>
        <w:pStyle w:val="img"/>
      </w:pPr>
      <w:r w:rsidRPr="00ED1212">
        <w:drawing>
          <wp:inline distT="0" distB="0" distL="0" distR="0" wp14:anchorId="2FBDB7D9" wp14:editId="3D279EF3">
            <wp:extent cx="2257425" cy="582739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9229" cy="60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80B7" w14:textId="11EC140A" w:rsidR="001646C1" w:rsidRPr="001646C1" w:rsidRDefault="001646C1" w:rsidP="00D061D0">
      <w:pPr>
        <w:pStyle w:val="Heading2"/>
      </w:pPr>
      <w:r>
        <w:rPr>
          <w:lang w:val="en-US"/>
        </w:rPr>
        <w:t xml:space="preserve">Configure </w:t>
      </w:r>
      <w:r w:rsidR="00887370">
        <w:rPr>
          <w:lang w:val="en-US"/>
        </w:rPr>
        <w:t>a new scan</w:t>
      </w:r>
    </w:p>
    <w:p w14:paraId="4301D26C" w14:textId="77777777" w:rsidR="00ED1212" w:rsidRDefault="00ED1212" w:rsidP="001646C1">
      <w:pPr>
        <w:pStyle w:val="P"/>
      </w:pPr>
      <w:r>
        <w:t>Before you scan the device, enter details for it in the main screen. These details are:</w:t>
      </w:r>
    </w:p>
    <w:p w14:paraId="68C01674" w14:textId="47C9B4EC" w:rsidR="00A04DE0" w:rsidRDefault="00A04DE0" w:rsidP="00A04DE0">
      <w:pPr>
        <w:pStyle w:val="ul"/>
      </w:pPr>
      <w:r>
        <w:t xml:space="preserve">Device </w:t>
      </w:r>
      <w:r w:rsidR="001646C1">
        <w:t>Name</w:t>
      </w:r>
      <w:r w:rsidR="00194882">
        <w:t xml:space="preserve"> – the name of the device</w:t>
      </w:r>
    </w:p>
    <w:p w14:paraId="544CFDC3" w14:textId="2FDF4770" w:rsidR="00A04DE0" w:rsidRDefault="00A04DE0" w:rsidP="00A04DE0">
      <w:pPr>
        <w:pStyle w:val="ul"/>
      </w:pPr>
      <w:r>
        <w:t>V</w:t>
      </w:r>
      <w:r w:rsidR="001646C1">
        <w:t>endor</w:t>
      </w:r>
      <w:r w:rsidR="00194882">
        <w:t xml:space="preserve"> – the device vendor</w:t>
      </w:r>
    </w:p>
    <w:p w14:paraId="62EF7DBF" w14:textId="77777777" w:rsidR="0018789A" w:rsidRDefault="00A04DE0" w:rsidP="0018789A">
      <w:pPr>
        <w:pStyle w:val="ul"/>
        <w:rPr>
          <w:ins w:id="3" w:author="david goldhar" w:date="2019-03-10T10:01:00Z"/>
        </w:rPr>
        <w:pPrChange w:id="4" w:author="david goldhar" w:date="2019-03-10T10:02:00Z">
          <w:pPr>
            <w:pStyle w:val="ul"/>
          </w:pPr>
        </w:pPrChange>
      </w:pPr>
      <w:commentRangeStart w:id="5"/>
      <w:r>
        <w:lastRenderedPageBreak/>
        <w:t>Machine Policy</w:t>
      </w:r>
      <w:r w:rsidR="00194882">
        <w:t xml:space="preserve"> - select a policy from the list</w:t>
      </w:r>
      <w:commentRangeEnd w:id="5"/>
      <w:ins w:id="6" w:author="david goldhar" w:date="2019-03-10T09:11:00Z">
        <w:r w:rsidR="00887370">
          <w:t>;</w:t>
        </w:r>
      </w:ins>
      <w:ins w:id="7" w:author="david goldhar" w:date="2019-03-10T09:12:00Z">
        <w:r w:rsidR="00887370">
          <w:t xml:space="preserve"> policies are lists of allowed firmware versions. Select ‘None’ to disable this check in the scan.</w:t>
        </w:r>
      </w:ins>
      <w:r w:rsidR="00530D82"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5"/>
      </w:r>
      <w:ins w:id="8" w:author="david goldhar" w:date="2019-03-10T10:00:00Z">
        <w:r w:rsidR="0018789A">
          <w:br/>
        </w:r>
        <w:r w:rsidR="0018789A">
          <w:rPr>
            <w:noProof/>
          </w:rPr>
          <w:drawing>
            <wp:inline distT="0" distB="0" distL="0" distR="0" wp14:anchorId="55080A5B" wp14:editId="492D5A19">
              <wp:extent cx="3370150" cy="1923397"/>
              <wp:effectExtent l="0" t="0" r="1905" b="1270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432501" cy="195898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C1AA178" w14:textId="033D8548" w:rsidR="00D061D0" w:rsidRDefault="0018789A" w:rsidP="0018789A">
      <w:pPr>
        <w:pStyle w:val="Caption"/>
        <w:pPrChange w:id="9" w:author="david goldhar" w:date="2019-03-10T10:02:00Z">
          <w:pPr>
            <w:pStyle w:val="ul"/>
          </w:pPr>
        </w:pPrChange>
      </w:pPr>
      <w:ins w:id="10" w:author="david goldhar" w:date="2019-03-10T10:01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1" w:author="david goldhar" w:date="2019-03-10T10:01:00Z">
        <w:r>
          <w:rPr>
            <w:noProof/>
          </w:rPr>
          <w:t>2</w:t>
        </w:r>
        <w:r>
          <w:fldChar w:fldCharType="end"/>
        </w:r>
        <w:r>
          <w:rPr>
            <w:lang w:val="en-US"/>
          </w:rPr>
          <w:t xml:space="preserve"> - Machine policy</w:t>
        </w:r>
      </w:ins>
      <w:bookmarkStart w:id="12" w:name="_GoBack"/>
      <w:bookmarkEnd w:id="12"/>
    </w:p>
    <w:p w14:paraId="210B05D4" w14:textId="4CFC8F6E" w:rsidR="00B72B3C" w:rsidRDefault="00A04DE0" w:rsidP="00B72B3C">
      <w:pPr>
        <w:pStyle w:val="ul"/>
        <w:keepNext/>
      </w:pPr>
      <w:r>
        <w:t>Assets to scan</w:t>
      </w:r>
      <w:r w:rsidR="00530D82">
        <w:t xml:space="preserve"> – enter the IP address, or a range of IP addresses, of the device to be tested (</w:t>
      </w:r>
      <w:del w:id="13" w:author="david goldhar" w:date="2019-03-10T09:13:00Z">
        <w:r w:rsidR="00530D82" w:rsidDel="00887370">
          <w:delText xml:space="preserve">the </w:delText>
        </w:r>
      </w:del>
      <w:r w:rsidR="00530D82">
        <w:t>device</w:t>
      </w:r>
      <w:ins w:id="14" w:author="david goldhar" w:date="2019-03-10T09:13:00Z">
        <w:r w:rsidR="00887370">
          <w:t>s</w:t>
        </w:r>
      </w:ins>
      <w:r w:rsidR="00530D82">
        <w:t xml:space="preserve"> can be composed of several assets, each with its own address, on a common subnetwork</w:t>
      </w:r>
      <w:commentRangeStart w:id="15"/>
      <w:r w:rsidR="00530D82">
        <w:t>)</w:t>
      </w:r>
      <w:commentRangeEnd w:id="15"/>
      <w:r w:rsidR="007A4F8D"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15"/>
      </w:r>
      <w:ins w:id="16" w:author="david goldhar" w:date="2019-03-10T09:13:00Z">
        <w:r w:rsidR="00887370">
          <w:t xml:space="preserve">; </w:t>
        </w:r>
        <w:r w:rsidR="00887370" w:rsidRPr="00611E33">
          <w:rPr>
            <w:i/>
            <w:iCs w:val="0"/>
            <w:rPrChange w:id="17" w:author="david goldhar" w:date="2019-03-10T09:18:00Z">
              <w:rPr/>
            </w:rPrChange>
          </w:rPr>
          <w:t>examples</w:t>
        </w:r>
        <w:r w:rsidR="00887370">
          <w:t>: 192.168.1.1 (single IP), 192</w:t>
        </w:r>
      </w:ins>
      <w:ins w:id="18" w:author="david goldhar" w:date="2019-03-10T09:14:00Z">
        <w:r w:rsidR="00887370">
          <w:t>.168.1.211-192.168.1.218 (range), 192.168.1.0/24 (CIDR)</w:t>
        </w:r>
      </w:ins>
    </w:p>
    <w:p w14:paraId="0806C999" w14:textId="68215789" w:rsidR="00875192" w:rsidRDefault="00875192" w:rsidP="00875192">
      <w:pPr>
        <w:pStyle w:val="Heading1"/>
        <w:rPr>
          <w:lang w:val="en-US"/>
        </w:rPr>
      </w:pPr>
      <w:r>
        <w:rPr>
          <w:lang w:val="en-US"/>
        </w:rPr>
        <w:lastRenderedPageBreak/>
        <w:t>Scan</w:t>
      </w:r>
    </w:p>
    <w:p w14:paraId="62280AC5" w14:textId="07FB3F17" w:rsidR="001646C1" w:rsidRPr="001646C1" w:rsidRDefault="00A04DE0" w:rsidP="001646C1">
      <w:pPr>
        <w:pStyle w:val="P"/>
      </w:pPr>
      <w:r>
        <w:t>Follow these steps to scan the device and view the results.</w:t>
      </w:r>
    </w:p>
    <w:p w14:paraId="17DEF6EE" w14:textId="5F014748" w:rsidR="00C42B73" w:rsidRDefault="00C42B73" w:rsidP="00C42B73">
      <w:pPr>
        <w:pStyle w:val="Heading2"/>
        <w:rPr>
          <w:lang w:val="en-US"/>
        </w:rPr>
      </w:pPr>
      <w:r>
        <w:rPr>
          <w:lang w:val="en-US"/>
        </w:rPr>
        <w:t>Start scan</w:t>
      </w:r>
    </w:p>
    <w:p w14:paraId="25CB4ADF" w14:textId="52B84CAF" w:rsidR="00E75273" w:rsidRDefault="00611E33" w:rsidP="00501522">
      <w:pPr>
        <w:pStyle w:val="P"/>
      </w:pPr>
      <w:ins w:id="19" w:author="david goldhar" w:date="2019-03-10T09:18:00Z">
        <w:r>
          <w:t xml:space="preserve">Once all details for the scan have been entered, the </w:t>
        </w:r>
      </w:ins>
      <w:commentRangeStart w:id="20"/>
      <w:del w:id="21" w:author="david goldhar" w:date="2019-03-10T09:18:00Z">
        <w:r w:rsidR="00E75273" w:rsidRPr="00F8463D" w:rsidDel="00611E33">
          <w:delText>Press</w:delText>
        </w:r>
        <w:r w:rsidR="00E75273" w:rsidRPr="00F8463D" w:rsidDel="00611E33">
          <w:rPr>
            <w:rStyle w:val="UI-item"/>
          </w:rPr>
          <w:delText xml:space="preserve"> </w:delText>
        </w:r>
      </w:del>
      <w:commentRangeEnd w:id="20"/>
      <w:r w:rsidR="007A4F8D"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20"/>
      </w:r>
      <w:r w:rsidR="00E75273" w:rsidRPr="00F8463D">
        <w:rPr>
          <w:rStyle w:val="UI-item"/>
        </w:rPr>
        <w:t>Start scanning</w:t>
      </w:r>
      <w:r w:rsidR="00E75273">
        <w:t xml:space="preserve"> </w:t>
      </w:r>
      <w:ins w:id="22" w:author="david goldhar" w:date="2019-03-10T09:18:00Z">
        <w:r>
          <w:t>button is enabled</w:t>
        </w:r>
      </w:ins>
      <w:ins w:id="23" w:author="david goldhar" w:date="2019-03-10T09:19:00Z">
        <w:r>
          <w:t xml:space="preserve">. Press this </w:t>
        </w:r>
      </w:ins>
      <w:r w:rsidR="00E75273">
        <w:t>to start the scan. The scan typically takes a few minutes.</w:t>
      </w:r>
    </w:p>
    <w:p w14:paraId="4F1887F2" w14:textId="0A721DCE" w:rsidR="00501522" w:rsidRPr="00501522" w:rsidRDefault="00E75273" w:rsidP="00501522">
      <w:pPr>
        <w:pStyle w:val="P"/>
      </w:pPr>
      <w:r>
        <w:t xml:space="preserve">The </w:t>
      </w:r>
      <w:r w:rsidR="00501522">
        <w:t>scan progresses in a series of steps. The</w:t>
      </w:r>
      <w:r w:rsidR="00B72B3C">
        <w:t xml:space="preserve"> status of the scan as it progresses is </w:t>
      </w:r>
      <w:r w:rsidR="00501522">
        <w:t>shown on the screen.</w:t>
      </w:r>
    </w:p>
    <w:p w14:paraId="69D7E77C" w14:textId="57D35481" w:rsidR="00B72B3C" w:rsidDel="00611E33" w:rsidRDefault="00471A46" w:rsidP="00B72B3C">
      <w:pPr>
        <w:pStyle w:val="img"/>
        <w:keepNext/>
        <w:rPr>
          <w:del w:id="24" w:author="david goldhar" w:date="2019-03-10T09:19:00Z"/>
        </w:rPr>
      </w:pPr>
      <w:del w:id="25" w:author="david goldhar" w:date="2019-03-10T09:19:00Z">
        <w:r w:rsidDel="00611E33">
          <w:drawing>
            <wp:inline distT="0" distB="0" distL="0" distR="0" wp14:anchorId="7D761028" wp14:editId="7A4C9A0F">
              <wp:extent cx="5727700" cy="2933065"/>
              <wp:effectExtent l="0" t="0" r="6350" b="635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7700" cy="2933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289BD165" w14:textId="283D0E54" w:rsidR="00471A46" w:rsidDel="00611E33" w:rsidRDefault="00B72B3C" w:rsidP="00B72B3C">
      <w:pPr>
        <w:pStyle w:val="Caption"/>
        <w:rPr>
          <w:del w:id="26" w:author="david goldhar" w:date="2019-03-10T09:19:00Z"/>
        </w:rPr>
      </w:pPr>
      <w:del w:id="27" w:author="david goldhar" w:date="2019-03-10T09:19:00Z">
        <w:r w:rsidDel="00611E33">
          <w:delText xml:space="preserve">Figure </w:delText>
        </w:r>
        <w:r w:rsidR="003C0BEF" w:rsidDel="00611E33">
          <w:rPr>
            <w:noProof/>
          </w:rPr>
          <w:fldChar w:fldCharType="begin"/>
        </w:r>
        <w:r w:rsidR="003C0BEF" w:rsidDel="00611E33">
          <w:rPr>
            <w:noProof/>
          </w:rPr>
          <w:delInstrText xml:space="preserve"> SEQ Figure \* ARABIC </w:delInstrText>
        </w:r>
        <w:r w:rsidR="003C0BEF" w:rsidDel="00611E33">
          <w:rPr>
            <w:noProof/>
          </w:rPr>
          <w:fldChar w:fldCharType="separate"/>
        </w:r>
        <w:r w:rsidR="00ED1212" w:rsidDel="00611E33">
          <w:rPr>
            <w:noProof/>
          </w:rPr>
          <w:delText>4</w:delText>
        </w:r>
        <w:r w:rsidR="003C0BEF" w:rsidDel="00611E33">
          <w:rPr>
            <w:noProof/>
          </w:rPr>
          <w:fldChar w:fldCharType="end"/>
        </w:r>
        <w:r w:rsidDel="00611E33">
          <w:rPr>
            <w:lang w:val="en-US"/>
          </w:rPr>
          <w:delText xml:space="preserve"> Start scan</w:delText>
        </w:r>
      </w:del>
    </w:p>
    <w:p w14:paraId="0ACDE55F" w14:textId="5F264109" w:rsidR="00501522" w:rsidRDefault="00374E35" w:rsidP="00B72B3C">
      <w:pPr>
        <w:pStyle w:val="P"/>
      </w:pPr>
      <w:r>
        <w:t xml:space="preserve">The scan goes through </w:t>
      </w:r>
      <w:r w:rsidR="00F8463D">
        <w:t xml:space="preserve">these </w:t>
      </w:r>
      <w:r>
        <w:t>phases:</w:t>
      </w:r>
    </w:p>
    <w:p w14:paraId="029E37C3" w14:textId="5999EA7B" w:rsidR="00501522" w:rsidRPr="00374E35" w:rsidRDefault="00501522" w:rsidP="00374E35">
      <w:pPr>
        <w:pStyle w:val="ul"/>
      </w:pPr>
      <w:r w:rsidRPr="00374E35">
        <w:t>Initiation</w:t>
      </w:r>
      <w:r w:rsidR="00374E35" w:rsidRPr="00374E35">
        <w:t xml:space="preserve"> </w:t>
      </w:r>
      <w:r w:rsidR="00374E35">
        <w:t>- the scan is starting</w:t>
      </w:r>
    </w:p>
    <w:p w14:paraId="1A8462F7" w14:textId="1DB8C9C3" w:rsidR="00501522" w:rsidRPr="00374E35" w:rsidRDefault="00BE109E" w:rsidP="00374E35">
      <w:pPr>
        <w:pStyle w:val="ul"/>
      </w:pPr>
      <w:r w:rsidRPr="00374E35">
        <w:t xml:space="preserve">Asset </w:t>
      </w:r>
      <w:r w:rsidR="00501522" w:rsidRPr="00374E35">
        <w:t>Discovery</w:t>
      </w:r>
      <w:r w:rsidR="009C66D0">
        <w:t xml:space="preserve"> – </w:t>
      </w:r>
      <w:r w:rsidR="009C66D0" w:rsidRPr="00374E35">
        <w:t>the different assets in the device are discovered</w:t>
      </w:r>
    </w:p>
    <w:p w14:paraId="4CE71B41" w14:textId="3A757EB9" w:rsidR="009C66D0" w:rsidRPr="00374E35" w:rsidRDefault="00BE109E" w:rsidP="00374E35">
      <w:pPr>
        <w:pStyle w:val="ul"/>
      </w:pPr>
      <w:r w:rsidRPr="00374E35">
        <w:t xml:space="preserve">Asset </w:t>
      </w:r>
      <w:r w:rsidR="00501522" w:rsidRPr="00374E35">
        <w:t>Analysis</w:t>
      </w:r>
      <w:r w:rsidR="009C66D0">
        <w:t xml:space="preserve"> – </w:t>
      </w:r>
      <w:r w:rsidR="009C66D0" w:rsidRPr="00374E35">
        <w:t>information about the assets is obtained from the device, and credentials, configurations, and policies are checked for security issues</w:t>
      </w:r>
    </w:p>
    <w:p w14:paraId="19DBD090" w14:textId="1AC59B27" w:rsidR="00501522" w:rsidRPr="00374E35" w:rsidRDefault="00B72B3C" w:rsidP="00374E35">
      <w:pPr>
        <w:pStyle w:val="ul"/>
      </w:pPr>
      <w:r w:rsidRPr="00374E35">
        <w:t xml:space="preserve">Threat </w:t>
      </w:r>
      <w:r w:rsidR="00501522" w:rsidRPr="00374E35">
        <w:t>Intel</w:t>
      </w:r>
      <w:r w:rsidR="009C66D0">
        <w:t xml:space="preserve"> – </w:t>
      </w:r>
      <w:r w:rsidR="009C66D0" w:rsidRPr="00374E35">
        <w:t>threat intelligence information is applied to the information obtained from the assets, to determine if there are vulnerability issues, and to calculate the Risk Level and compliance score</w:t>
      </w:r>
    </w:p>
    <w:p w14:paraId="776EE368" w14:textId="7CCC7943" w:rsidR="00501522" w:rsidRDefault="00B72B3C" w:rsidP="00374E35">
      <w:pPr>
        <w:pStyle w:val="ul"/>
      </w:pPr>
      <w:r w:rsidRPr="00374E35">
        <w:t>R</w:t>
      </w:r>
      <w:r w:rsidR="00501522" w:rsidRPr="00374E35">
        <w:t>eport</w:t>
      </w:r>
      <w:r w:rsidR="009C66D0">
        <w:t xml:space="preserve"> – </w:t>
      </w:r>
      <w:r w:rsidR="009C66D0" w:rsidRPr="00374E35">
        <w:t>the detailed report is prepared of all findings for the device</w:t>
      </w:r>
    </w:p>
    <w:p w14:paraId="4B550683" w14:textId="3F6AD71F" w:rsidR="00B32DE9" w:rsidRPr="00374E35" w:rsidRDefault="00B32DE9" w:rsidP="00B32DE9">
      <w:pPr>
        <w:pStyle w:val="P"/>
      </w:pPr>
      <w:r>
        <w:t>The phases are shown on the display, as the scan progresses.</w:t>
      </w:r>
    </w:p>
    <w:p w14:paraId="36E33F21" w14:textId="77777777" w:rsidR="00B72B3C" w:rsidRDefault="00B72B3C" w:rsidP="00B72B3C">
      <w:pPr>
        <w:pStyle w:val="img"/>
        <w:keepNext/>
      </w:pPr>
      <w:r>
        <w:drawing>
          <wp:inline distT="0" distB="0" distL="0" distR="0" wp14:anchorId="6B9B26DD" wp14:editId="21EA0544">
            <wp:extent cx="5724525" cy="30194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6E17" w14:textId="07FA9291" w:rsidR="00B72B3C" w:rsidRPr="00501522" w:rsidRDefault="00B72B3C" w:rsidP="0018789A">
      <w:pPr>
        <w:pStyle w:val="Caption"/>
        <w:pPrChange w:id="28" w:author="david goldhar" w:date="2019-03-10T10:02:00Z">
          <w:pPr>
            <w:pStyle w:val="Caption"/>
          </w:pPr>
        </w:pPrChange>
      </w:pPr>
      <w:r>
        <w:t xml:space="preserve">Figure </w:t>
      </w:r>
      <w:r w:rsidR="003C0BEF">
        <w:rPr>
          <w:noProof/>
        </w:rPr>
        <w:fldChar w:fldCharType="begin"/>
      </w:r>
      <w:r w:rsidR="003C0BEF">
        <w:rPr>
          <w:noProof/>
        </w:rPr>
        <w:instrText xml:space="preserve"> SEQ Figure \* ARABIC </w:instrText>
      </w:r>
      <w:r w:rsidR="003C0BEF">
        <w:rPr>
          <w:noProof/>
        </w:rPr>
        <w:fldChar w:fldCharType="separate"/>
      </w:r>
      <w:ins w:id="29" w:author="david goldhar" w:date="2019-03-10T09:47:00Z">
        <w:r w:rsidR="0000788B">
          <w:rPr>
            <w:noProof/>
          </w:rPr>
          <w:t>2</w:t>
        </w:r>
      </w:ins>
      <w:del w:id="30" w:author="david goldhar" w:date="2019-03-10T09:19:00Z">
        <w:r w:rsidR="00ED1212" w:rsidDel="00611E33">
          <w:rPr>
            <w:noProof/>
          </w:rPr>
          <w:delText>5</w:delText>
        </w:r>
      </w:del>
      <w:r w:rsidR="003C0BEF">
        <w:rPr>
          <w:noProof/>
        </w:rPr>
        <w:fldChar w:fldCharType="end"/>
      </w:r>
      <w:r>
        <w:rPr>
          <w:lang w:val="en-US"/>
        </w:rPr>
        <w:t xml:space="preserve"> Scan progress</w:t>
      </w:r>
    </w:p>
    <w:p w14:paraId="38A0E6C9" w14:textId="28BE1F44" w:rsidR="00BB73B1" w:rsidRDefault="00BB73B1" w:rsidP="009C66D0">
      <w:pPr>
        <w:pStyle w:val="Heading2"/>
        <w:rPr>
          <w:lang w:val="en-US"/>
        </w:rPr>
      </w:pPr>
      <w:r>
        <w:rPr>
          <w:lang w:val="en-US"/>
        </w:rPr>
        <w:t xml:space="preserve">Scan </w:t>
      </w:r>
      <w:r w:rsidR="009C66D0">
        <w:rPr>
          <w:lang w:val="en-US"/>
        </w:rPr>
        <w:t xml:space="preserve">Results </w:t>
      </w:r>
    </w:p>
    <w:p w14:paraId="427536F2" w14:textId="19EE0642" w:rsidR="009C66D0" w:rsidRPr="009C66D0" w:rsidRDefault="009C66D0" w:rsidP="009C66D0">
      <w:pPr>
        <w:pStyle w:val="P"/>
      </w:pPr>
      <w:r>
        <w:t>When the scan is complete, the Risk Level</w:t>
      </w:r>
      <w:r w:rsidR="00530D82">
        <w:t>,</w:t>
      </w:r>
      <w:r>
        <w:t xml:space="preserve"> </w:t>
      </w:r>
      <w:r w:rsidR="00530D82">
        <w:t xml:space="preserve">calculated for the device, </w:t>
      </w:r>
      <w:r>
        <w:t>is shown</w:t>
      </w:r>
      <w:r w:rsidR="00530D82">
        <w:t>.</w:t>
      </w:r>
    </w:p>
    <w:p w14:paraId="636D4732" w14:textId="77777777" w:rsidR="00BB73B1" w:rsidRDefault="00BB73B1" w:rsidP="00BB73B1">
      <w:pPr>
        <w:pStyle w:val="img"/>
        <w:keepNext/>
      </w:pPr>
      <w:r>
        <w:lastRenderedPageBreak/>
        <w:drawing>
          <wp:inline distT="0" distB="0" distL="0" distR="0" wp14:anchorId="73A1B399" wp14:editId="707850B7">
            <wp:extent cx="5724525" cy="30289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B9C" w14:textId="5CF62D5A" w:rsidR="00BB73B1" w:rsidRPr="00BB73B1" w:rsidRDefault="00BB73B1" w:rsidP="0018789A">
      <w:pPr>
        <w:pStyle w:val="Caption"/>
        <w:pPrChange w:id="31" w:author="david goldhar" w:date="2019-03-10T10:02:00Z">
          <w:pPr>
            <w:pStyle w:val="Caption"/>
          </w:pPr>
        </w:pPrChange>
      </w:pPr>
      <w:r>
        <w:t xml:space="preserve">Figure </w:t>
      </w:r>
      <w:r w:rsidR="003C0BEF">
        <w:rPr>
          <w:noProof/>
        </w:rPr>
        <w:fldChar w:fldCharType="begin"/>
      </w:r>
      <w:r w:rsidR="003C0BEF">
        <w:rPr>
          <w:noProof/>
        </w:rPr>
        <w:instrText xml:space="preserve"> SEQ Figure \* ARABIC </w:instrText>
      </w:r>
      <w:r w:rsidR="003C0BEF">
        <w:rPr>
          <w:noProof/>
        </w:rPr>
        <w:fldChar w:fldCharType="separate"/>
      </w:r>
      <w:ins w:id="32" w:author="david goldhar" w:date="2019-03-10T09:47:00Z">
        <w:r w:rsidR="0000788B">
          <w:rPr>
            <w:noProof/>
          </w:rPr>
          <w:t>3</w:t>
        </w:r>
      </w:ins>
      <w:del w:id="33" w:author="david goldhar" w:date="2019-03-10T09:47:00Z">
        <w:r w:rsidR="00ED1212" w:rsidDel="0000788B">
          <w:rPr>
            <w:noProof/>
          </w:rPr>
          <w:delText>6</w:delText>
        </w:r>
      </w:del>
      <w:r w:rsidR="003C0BEF">
        <w:rPr>
          <w:noProof/>
        </w:rPr>
        <w:fldChar w:fldCharType="end"/>
      </w:r>
      <w:r>
        <w:rPr>
          <w:lang w:val="en-US"/>
        </w:rPr>
        <w:t xml:space="preserve"> Scan completion</w:t>
      </w:r>
    </w:p>
    <w:p w14:paraId="4307A91A" w14:textId="1AD7CFA4" w:rsidR="00B72B3C" w:rsidRDefault="009C66D0" w:rsidP="00B72B3C">
      <w:pPr>
        <w:pStyle w:val="P"/>
        <w:rPr>
          <w:ins w:id="34" w:author="david goldhar" w:date="2019-03-10T09:23:00Z"/>
        </w:rPr>
      </w:pPr>
      <w:r>
        <w:t>P</w:t>
      </w:r>
      <w:r w:rsidR="00B72B3C">
        <w:t xml:space="preserve">ress </w:t>
      </w:r>
      <w:r w:rsidR="00B72B3C" w:rsidRPr="00B72B3C">
        <w:rPr>
          <w:noProof/>
        </w:rPr>
        <w:drawing>
          <wp:inline distT="0" distB="0" distL="0" distR="0" wp14:anchorId="78D20E67" wp14:editId="421354A9">
            <wp:extent cx="1276350" cy="2163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65239" cy="2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B3C">
        <w:t xml:space="preserve"> to view the results. Alternatively, press</w:t>
      </w:r>
      <w:ins w:id="35" w:author="david goldhar" w:date="2019-03-10T09:21:00Z">
        <w:r w:rsidR="00611E33" w:rsidRPr="00611E33">
          <w:drawing>
            <wp:inline distT="0" distB="0" distL="0" distR="0" wp14:anchorId="7A8ACEB3" wp14:editId="6B6BD1FE">
              <wp:extent cx="1228725" cy="247394"/>
              <wp:effectExtent l="0" t="0" r="0" b="635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03434" cy="2624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r w:rsidR="00B72B3C">
        <w:t xml:space="preserve"> </w:t>
      </w:r>
      <w:del w:id="36" w:author="david goldhar" w:date="2019-03-10T09:22:00Z">
        <w:r w:rsidR="00B72B3C" w:rsidRPr="00B72B3C" w:rsidDel="00611E33">
          <w:rPr>
            <w:rStyle w:val="UI-item"/>
          </w:rPr>
          <w:delText>Re-scan</w:delText>
        </w:r>
        <w:r w:rsidR="00B72B3C" w:rsidDel="00611E33">
          <w:delText xml:space="preserve"> </w:delText>
        </w:r>
      </w:del>
      <w:r w:rsidR="00B72B3C">
        <w:t>to perform the scan again, with the same configuration.</w:t>
      </w:r>
    </w:p>
    <w:p w14:paraId="6445775B" w14:textId="308731F4" w:rsidR="00611E33" w:rsidRDefault="00611E33" w:rsidP="00611E33">
      <w:pPr>
        <w:pStyle w:val="Heading2"/>
        <w:pPrChange w:id="37" w:author="david goldhar" w:date="2019-03-10T09:23:00Z">
          <w:pPr>
            <w:pStyle w:val="P"/>
          </w:pPr>
        </w:pPrChange>
      </w:pPr>
      <w:ins w:id="38" w:author="david goldhar" w:date="2019-03-10T09:23:00Z">
        <w:r>
          <w:rPr>
            <w:lang w:val="en-US"/>
          </w:rPr>
          <w:t>Scan Report</w:t>
        </w:r>
      </w:ins>
    </w:p>
    <w:p w14:paraId="2AE4E2A0" w14:textId="063E0EA6" w:rsidR="00B72B3C" w:rsidRDefault="00B72B3C" w:rsidP="00B72B3C">
      <w:pPr>
        <w:pStyle w:val="P"/>
      </w:pPr>
      <w:commentRangeStart w:id="39"/>
      <w:r>
        <w:t xml:space="preserve">The </w:t>
      </w:r>
      <w:ins w:id="40" w:author="david goldhar" w:date="2019-03-10T09:23:00Z">
        <w:r w:rsidR="00611E33">
          <w:t xml:space="preserve">scan </w:t>
        </w:r>
      </w:ins>
      <w:r>
        <w:t xml:space="preserve">results </w:t>
      </w:r>
      <w:r w:rsidR="009C66D0">
        <w:t>show the following:</w:t>
      </w:r>
    </w:p>
    <w:p w14:paraId="1EB57342" w14:textId="4813332E" w:rsidR="009C66D0" w:rsidRPr="00B32DE9" w:rsidRDefault="009C66D0" w:rsidP="00374E35">
      <w:pPr>
        <w:pStyle w:val="ul"/>
      </w:pPr>
      <w:r w:rsidRPr="00B32DE9">
        <w:t>Details for the device that was tested</w:t>
      </w:r>
    </w:p>
    <w:p w14:paraId="239F36B7" w14:textId="024E207F" w:rsidR="009C66D0" w:rsidRPr="00B32DE9" w:rsidRDefault="009C66D0" w:rsidP="00374E35">
      <w:pPr>
        <w:pStyle w:val="ul"/>
      </w:pPr>
      <w:r w:rsidRPr="00B32DE9">
        <w:t>The Risk Level for the device, based on the findings of the scan</w:t>
      </w:r>
    </w:p>
    <w:p w14:paraId="0A414F7A" w14:textId="1D3163DC" w:rsidR="009C66D0" w:rsidRPr="00B32DE9" w:rsidRDefault="009C66D0" w:rsidP="00374E35">
      <w:pPr>
        <w:pStyle w:val="ul"/>
      </w:pPr>
      <w:r w:rsidRPr="00B32DE9">
        <w:t>The number of security issues found in the scan, according to type (Credentials, Policy Deviations, Vulnerabilities)</w:t>
      </w:r>
    </w:p>
    <w:p w14:paraId="08BF1819" w14:textId="0AD0AE51" w:rsidR="009C66D0" w:rsidRPr="00B72B3C" w:rsidRDefault="009C66D0" w:rsidP="00374E35">
      <w:pPr>
        <w:pStyle w:val="ul"/>
      </w:pPr>
      <w:r w:rsidRPr="00B32DE9">
        <w:t>A list of the issues</w:t>
      </w:r>
      <w:commentRangeEnd w:id="39"/>
      <w:r w:rsidR="007241B4"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39"/>
      </w:r>
    </w:p>
    <w:p w14:paraId="4E8C7F21" w14:textId="193A8DEB" w:rsidR="00471A46" w:rsidRPr="00471A46" w:rsidRDefault="00471A46" w:rsidP="00471A46">
      <w:pPr>
        <w:pStyle w:val="img"/>
      </w:pPr>
      <w:r>
        <w:lastRenderedPageBreak/>
        <w:drawing>
          <wp:inline distT="0" distB="0" distL="0" distR="0" wp14:anchorId="595B1FA8" wp14:editId="60A3896B">
            <wp:extent cx="5567893" cy="29502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893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51E8" w14:textId="02BC0BAB" w:rsidR="0012127C" w:rsidRDefault="0012127C" w:rsidP="002F6640">
      <w:pPr>
        <w:pStyle w:val="Heading3"/>
        <w:rPr>
          <w:lang w:val="en-US"/>
        </w:rPr>
      </w:pPr>
      <w:r>
        <w:rPr>
          <w:lang w:val="en-US"/>
        </w:rPr>
        <w:t>Scan issues</w:t>
      </w:r>
    </w:p>
    <w:p w14:paraId="03185DBA" w14:textId="0052341D" w:rsidR="009C66D0" w:rsidRDefault="00530D82" w:rsidP="009C66D0">
      <w:pPr>
        <w:pStyle w:val="P"/>
      </w:pPr>
      <w:r>
        <w:t>Scroll down in the results screen, to show t</w:t>
      </w:r>
      <w:r w:rsidR="009C66D0">
        <w:t>he list of scan issues</w:t>
      </w:r>
      <w:r>
        <w:t xml:space="preserve">. </w:t>
      </w:r>
      <w:ins w:id="41" w:author="david goldhar" w:date="2019-03-10T09:24:00Z">
        <w:r w:rsidR="00611E33">
          <w:t>For each issue</w:t>
        </w:r>
      </w:ins>
      <w:ins w:id="42" w:author="david goldhar" w:date="2019-03-10T09:25:00Z">
        <w:r w:rsidR="00611E33">
          <w:t xml:space="preserve">, these </w:t>
        </w:r>
      </w:ins>
      <w:del w:id="43" w:author="david goldhar" w:date="2019-03-10T09:25:00Z">
        <w:r w:rsidDel="00611E33">
          <w:delText xml:space="preserve">This </w:delText>
        </w:r>
        <w:r w:rsidR="009C66D0" w:rsidDel="00611E33">
          <w:delText xml:space="preserve">shows </w:delText>
        </w:r>
        <w:r w:rsidR="00E73C9A" w:rsidDel="00611E33">
          <w:delText xml:space="preserve">the following </w:delText>
        </w:r>
      </w:del>
      <w:r w:rsidR="00E73C9A">
        <w:t>details</w:t>
      </w:r>
      <w:ins w:id="44" w:author="david goldhar" w:date="2019-03-10T09:25:00Z">
        <w:r w:rsidR="00611E33">
          <w:t xml:space="preserve"> are shown</w:t>
        </w:r>
      </w:ins>
      <w:r w:rsidR="00E73C9A">
        <w:t>:</w:t>
      </w:r>
    </w:p>
    <w:p w14:paraId="33ADCA03" w14:textId="1DE8FF0A" w:rsidR="00E73C9A" w:rsidRPr="00B32DE9" w:rsidRDefault="00E73C9A" w:rsidP="00374E35">
      <w:pPr>
        <w:pStyle w:val="ul"/>
      </w:pPr>
      <w:r w:rsidRPr="00B32DE9">
        <w:t xml:space="preserve">severity of the issue (Critical, High, Medium, Low), </w:t>
      </w:r>
      <w:commentRangeStart w:id="45"/>
      <w:commentRangeStart w:id="46"/>
      <w:r w:rsidRPr="00B32DE9">
        <w:t xml:space="preserve">including </w:t>
      </w:r>
      <w:del w:id="47" w:author="david goldhar" w:date="2019-03-10T09:26:00Z">
        <w:r w:rsidRPr="00B32DE9" w:rsidDel="00611E33">
          <w:delText xml:space="preserve">the </w:delText>
        </w:r>
      </w:del>
      <w:ins w:id="48" w:author="david goldhar" w:date="2019-03-10T09:26:00Z">
        <w:r w:rsidR="00611E33">
          <w:t xml:space="preserve">a severity </w:t>
        </w:r>
      </w:ins>
      <w:r w:rsidR="00E311BD">
        <w:t>score</w:t>
      </w:r>
      <w:commentRangeEnd w:id="45"/>
      <w:r w:rsidR="00E311BD"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45"/>
      </w:r>
      <w:commentRangeEnd w:id="46"/>
      <w:r w:rsidR="007241B4"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46"/>
      </w:r>
      <w:ins w:id="49" w:author="david goldhar" w:date="2019-03-10T09:26:00Z">
        <w:r w:rsidR="00611E33">
          <w:t xml:space="preserve">, ranging from </w:t>
        </w:r>
      </w:ins>
      <w:ins w:id="50" w:author="david goldhar" w:date="2019-03-10T09:27:00Z">
        <w:r w:rsidR="00611E33">
          <w:t>0 (lower)– 10 (highest), based in part on the NIST CVSS system, that indicates the risk level of the issue</w:t>
        </w:r>
      </w:ins>
    </w:p>
    <w:p w14:paraId="46673C6C" w14:textId="3A14CD8D" w:rsidR="00E73C9A" w:rsidRPr="00B32DE9" w:rsidRDefault="00E73C9A" w:rsidP="00374E35">
      <w:pPr>
        <w:pStyle w:val="ul"/>
      </w:pPr>
      <w:r w:rsidRPr="00B32DE9">
        <w:t xml:space="preserve">Issue type </w:t>
      </w:r>
    </w:p>
    <w:p w14:paraId="4B1E74D0" w14:textId="2D37EBFF" w:rsidR="00E73C9A" w:rsidRPr="00B32DE9" w:rsidRDefault="00E73C9A" w:rsidP="00374E35">
      <w:pPr>
        <w:pStyle w:val="ul"/>
      </w:pPr>
      <w:r w:rsidRPr="00B32DE9">
        <w:t>Issue Name (description)</w:t>
      </w:r>
    </w:p>
    <w:p w14:paraId="556557A6" w14:textId="280293F0" w:rsidR="00E73C9A" w:rsidRPr="00B32DE9" w:rsidRDefault="00E73C9A" w:rsidP="00374E35">
      <w:pPr>
        <w:pStyle w:val="ul"/>
      </w:pPr>
      <w:r w:rsidRPr="00B32DE9">
        <w:t>IP address of asset in which the issue was found</w:t>
      </w:r>
    </w:p>
    <w:p w14:paraId="05F2267F" w14:textId="3100D48A" w:rsidR="00E73C9A" w:rsidRPr="00B32DE9" w:rsidRDefault="00E73C9A" w:rsidP="00374E35">
      <w:pPr>
        <w:pStyle w:val="ul"/>
      </w:pPr>
      <w:r w:rsidRPr="00B32DE9">
        <w:t xml:space="preserve">Asset type </w:t>
      </w:r>
    </w:p>
    <w:p w14:paraId="07E67EF0" w14:textId="30409E07" w:rsidR="00E73C9A" w:rsidRPr="00B32DE9" w:rsidRDefault="00E73C9A" w:rsidP="00374E35">
      <w:pPr>
        <w:pStyle w:val="ul"/>
      </w:pPr>
      <w:r w:rsidRPr="00B32DE9">
        <w:t>Asset name</w:t>
      </w:r>
    </w:p>
    <w:p w14:paraId="39FB34A1" w14:textId="0AD4B1D2" w:rsidR="00E73C9A" w:rsidRPr="00B32DE9" w:rsidRDefault="00E73C9A" w:rsidP="00374E35">
      <w:pPr>
        <w:pStyle w:val="ul"/>
      </w:pPr>
      <w:r w:rsidRPr="00B32DE9">
        <w:t>User action – indicates whether the user acknowledged or commented on the issue</w:t>
      </w:r>
    </w:p>
    <w:p w14:paraId="46C8DD95" w14:textId="37EA3F2A" w:rsidR="0012127C" w:rsidRDefault="0012127C" w:rsidP="0012127C">
      <w:pPr>
        <w:pStyle w:val="img"/>
      </w:pPr>
      <w:r>
        <w:lastRenderedPageBreak/>
        <w:drawing>
          <wp:inline distT="0" distB="0" distL="0" distR="0" wp14:anchorId="6285DAA0" wp14:editId="043F7A65">
            <wp:extent cx="5534025" cy="2928153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52" cy="292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5EE79" w14:textId="3D1B83BD" w:rsidR="0012127C" w:rsidRDefault="00E73C9A" w:rsidP="0012127C">
      <w:pPr>
        <w:pStyle w:val="P"/>
      </w:pPr>
      <w:r>
        <w:t>Click on an issue to show more detail.</w:t>
      </w:r>
      <w:r w:rsidR="004727FA">
        <w:t xml:space="preserve"> This includes the following:</w:t>
      </w:r>
    </w:p>
    <w:p w14:paraId="6399AC1F" w14:textId="1F5EED4E" w:rsidR="004727FA" w:rsidRPr="00B32DE9" w:rsidRDefault="004727FA" w:rsidP="00374E35">
      <w:pPr>
        <w:pStyle w:val="ul"/>
      </w:pPr>
      <w:r w:rsidRPr="00B32DE9">
        <w:t>Summary – a more detailed description of the issue</w:t>
      </w:r>
    </w:p>
    <w:p w14:paraId="17C29DDC" w14:textId="2081C749" w:rsidR="004727FA" w:rsidRPr="00B32DE9" w:rsidRDefault="004727FA" w:rsidP="00374E35">
      <w:pPr>
        <w:pStyle w:val="ul"/>
      </w:pPr>
      <w:r w:rsidRPr="00B32DE9">
        <w:t>Remediation – recommended steps to remedy the issue</w:t>
      </w:r>
    </w:p>
    <w:p w14:paraId="2DC7046D" w14:textId="3F3F5BD4" w:rsidR="004727FA" w:rsidRPr="00B32DE9" w:rsidRDefault="004727FA" w:rsidP="00374E35">
      <w:pPr>
        <w:pStyle w:val="ul"/>
      </w:pPr>
      <w:r w:rsidRPr="00B32DE9">
        <w:t>Operator – the operator who entered a comment or acknowledged the issue</w:t>
      </w:r>
    </w:p>
    <w:p w14:paraId="18642B32" w14:textId="43374F08" w:rsidR="0012127C" w:rsidRPr="0012127C" w:rsidRDefault="0012127C" w:rsidP="0012127C">
      <w:pPr>
        <w:pStyle w:val="img"/>
      </w:pPr>
      <w:r>
        <w:drawing>
          <wp:inline distT="0" distB="0" distL="0" distR="0" wp14:anchorId="002B1D7A" wp14:editId="12A446A8">
            <wp:extent cx="5724525" cy="3028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6C543" w14:textId="16048916" w:rsidR="00C42B73" w:rsidRDefault="00F02AA3" w:rsidP="002F6640">
      <w:pPr>
        <w:pStyle w:val="Heading3"/>
        <w:rPr>
          <w:ins w:id="51" w:author="david goldhar" w:date="2019-03-10T09:34:00Z"/>
          <w:lang w:val="en-US"/>
        </w:rPr>
      </w:pPr>
      <w:ins w:id="52" w:author="david goldhar" w:date="2019-03-10T09:34:00Z">
        <w:r>
          <w:rPr>
            <w:lang w:val="en-US"/>
          </w:rPr>
          <w:t>Update issue status &amp; a</w:t>
        </w:r>
      </w:ins>
      <w:del w:id="53" w:author="david goldhar" w:date="2019-03-10T09:34:00Z">
        <w:r w:rsidR="00C42B73" w:rsidDel="00F02AA3">
          <w:rPr>
            <w:lang w:val="en-US"/>
          </w:rPr>
          <w:delText>A</w:delText>
        </w:r>
      </w:del>
      <w:r w:rsidR="00C42B73">
        <w:rPr>
          <w:lang w:val="en-US"/>
        </w:rPr>
        <w:t>dd comments</w:t>
      </w:r>
      <w:r w:rsidR="00530D82">
        <w:rPr>
          <w:lang w:val="en-US"/>
        </w:rPr>
        <w:t xml:space="preserve"> </w:t>
      </w:r>
      <w:del w:id="54" w:author="david goldhar" w:date="2019-03-10T09:34:00Z">
        <w:r w:rsidR="00530D82" w:rsidDel="00F02AA3">
          <w:rPr>
            <w:lang w:val="en-US"/>
          </w:rPr>
          <w:delText>to an issue</w:delText>
        </w:r>
      </w:del>
    </w:p>
    <w:p w14:paraId="603CD6BF" w14:textId="77777777" w:rsidR="0007334D" w:rsidRDefault="00F02AA3" w:rsidP="00F02AA3">
      <w:pPr>
        <w:pStyle w:val="P"/>
        <w:rPr>
          <w:ins w:id="55" w:author="david goldhar" w:date="2019-03-10T09:43:00Z"/>
        </w:rPr>
      </w:pPr>
      <w:ins w:id="56" w:author="david goldhar" w:date="2019-03-10T09:34:00Z">
        <w:r>
          <w:t>You can</w:t>
        </w:r>
      </w:ins>
      <w:ins w:id="57" w:author="david goldhar" w:date="2019-03-10T09:35:00Z">
        <w:r>
          <w:t xml:space="preserve"> select a status for </w:t>
        </w:r>
      </w:ins>
      <w:ins w:id="58" w:author="david goldhar" w:date="2019-03-10T09:36:00Z">
        <w:r>
          <w:t xml:space="preserve">an </w:t>
        </w:r>
      </w:ins>
      <w:ins w:id="59" w:author="david goldhar" w:date="2019-03-10T09:35:00Z">
        <w:r>
          <w:t>issue</w:t>
        </w:r>
      </w:ins>
      <w:ins w:id="60" w:author="david goldhar" w:date="2019-03-10T09:41:00Z">
        <w:r w:rsidR="0007334D">
          <w:t>, and add comments</w:t>
        </w:r>
      </w:ins>
      <w:ins w:id="61" w:author="david goldhar" w:date="2019-03-10T09:43:00Z">
        <w:r w:rsidR="0007334D">
          <w:t>.</w:t>
        </w:r>
      </w:ins>
    </w:p>
    <w:p w14:paraId="4839C7DE" w14:textId="539F790F" w:rsidR="0007334D" w:rsidRDefault="0007334D" w:rsidP="0007334D">
      <w:pPr>
        <w:pStyle w:val="ol"/>
        <w:rPr>
          <w:ins w:id="62" w:author="david goldhar" w:date="2019-03-10T09:43:00Z"/>
        </w:rPr>
      </w:pPr>
      <w:ins w:id="63" w:author="david goldhar" w:date="2019-03-10T09:41:00Z">
        <w:r>
          <w:t xml:space="preserve">Click </w:t>
        </w:r>
        <w:r w:rsidRPr="004727FA">
          <w:rPr>
            <w:noProof/>
          </w:rPr>
          <w:drawing>
            <wp:inline distT="0" distB="0" distL="0" distR="0" wp14:anchorId="0FC2EBC5" wp14:editId="43DB945F">
              <wp:extent cx="390736" cy="247650"/>
              <wp:effectExtent l="0" t="0" r="9525" b="0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8807" cy="25276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t xml:space="preserve"> in the Issue detail</w:t>
        </w:r>
      </w:ins>
    </w:p>
    <w:p w14:paraId="408C0BED" w14:textId="2ABFB0DA" w:rsidR="00F02AA3" w:rsidRDefault="0007334D" w:rsidP="00F02AA3">
      <w:pPr>
        <w:pStyle w:val="ol"/>
        <w:rPr>
          <w:ins w:id="64" w:author="david goldhar" w:date="2019-03-10T09:37:00Z"/>
        </w:rPr>
        <w:pPrChange w:id="65" w:author="david goldhar" w:date="2019-03-10T09:36:00Z">
          <w:pPr>
            <w:pStyle w:val="P"/>
          </w:pPr>
        </w:pPrChange>
      </w:pPr>
      <w:ins w:id="66" w:author="david goldhar" w:date="2019-03-10T09:43:00Z">
        <w:r>
          <w:t xml:space="preserve">Select a status for the </w:t>
        </w:r>
        <w:proofErr w:type="spellStart"/>
        <w:proofErr w:type="gramStart"/>
        <w:r>
          <w:t>issue.</w:t>
        </w:r>
      </w:ins>
      <w:ins w:id="67" w:author="david goldhar" w:date="2019-03-10T09:41:00Z">
        <w:r>
          <w:t>The</w:t>
        </w:r>
        <w:proofErr w:type="spellEnd"/>
        <w:proofErr w:type="gramEnd"/>
        <w:r>
          <w:t xml:space="preserve"> status </w:t>
        </w:r>
      </w:ins>
      <w:ins w:id="68" w:author="david goldhar" w:date="2019-03-10T09:35:00Z">
        <w:r w:rsidR="00F02AA3">
          <w:t>indicates</w:t>
        </w:r>
      </w:ins>
      <w:ins w:id="69" w:author="david goldhar" w:date="2019-03-10T09:36:00Z">
        <w:r w:rsidR="00F02AA3">
          <w:t xml:space="preserve"> </w:t>
        </w:r>
      </w:ins>
      <w:ins w:id="70" w:author="david goldhar" w:date="2019-03-10T09:41:00Z">
        <w:r>
          <w:t xml:space="preserve">the </w:t>
        </w:r>
      </w:ins>
      <w:ins w:id="71" w:author="david goldhar" w:date="2019-03-10T09:36:00Z">
        <w:r w:rsidR="00F02AA3">
          <w:t>resolution</w:t>
        </w:r>
      </w:ins>
      <w:ins w:id="72" w:author="david goldhar" w:date="2019-03-10T09:42:00Z">
        <w:r>
          <w:t xml:space="preserve"> of the issue</w:t>
        </w:r>
      </w:ins>
      <w:ins w:id="73" w:author="david goldhar" w:date="2019-03-10T09:37:00Z">
        <w:r w:rsidR="00F02AA3">
          <w:t>:</w:t>
        </w:r>
      </w:ins>
    </w:p>
    <w:p w14:paraId="2E44891C" w14:textId="152D7B69" w:rsidR="00F02AA3" w:rsidRDefault="00F02AA3" w:rsidP="0007334D">
      <w:pPr>
        <w:pStyle w:val="ul"/>
        <w:rPr>
          <w:ins w:id="74" w:author="david goldhar" w:date="2019-03-10T09:37:00Z"/>
        </w:rPr>
        <w:pPrChange w:id="75" w:author="david goldhar" w:date="2019-03-10T09:44:00Z">
          <w:pPr>
            <w:pStyle w:val="CommentText"/>
            <w:numPr>
              <w:numId w:val="19"/>
            </w:numPr>
            <w:ind w:left="720" w:hanging="360"/>
          </w:pPr>
        </w:pPrChange>
      </w:pPr>
      <w:ins w:id="76" w:author="david goldhar" w:date="2019-03-10T09:37:00Z">
        <w:r>
          <w:t xml:space="preserve">Acknowledge – </w:t>
        </w:r>
        <w:r>
          <w:t xml:space="preserve">the </w:t>
        </w:r>
        <w:r>
          <w:t xml:space="preserve">issue is known and </w:t>
        </w:r>
        <w:r>
          <w:t>acc</w:t>
        </w:r>
        <w:proofErr w:type="spellStart"/>
        <w:r>
          <w:t>epted</w:t>
        </w:r>
        <w:proofErr w:type="spellEnd"/>
        <w:r w:rsidR="0007334D">
          <w:t xml:space="preserve"> (cou</w:t>
        </w:r>
      </w:ins>
      <w:ins w:id="77" w:author="david goldhar" w:date="2019-03-10T09:38:00Z">
        <w:r w:rsidR="0007334D">
          <w:t>ld also include the possibility that it cannot be fixed)</w:t>
        </w:r>
      </w:ins>
    </w:p>
    <w:p w14:paraId="164CBFEE" w14:textId="78B11BE9" w:rsidR="00F02AA3" w:rsidRDefault="00F02AA3" w:rsidP="0007334D">
      <w:pPr>
        <w:pStyle w:val="ul"/>
        <w:rPr>
          <w:ins w:id="78" w:author="david goldhar" w:date="2019-03-10T09:37:00Z"/>
        </w:rPr>
        <w:pPrChange w:id="79" w:author="david goldhar" w:date="2019-03-10T09:44:00Z">
          <w:pPr>
            <w:pStyle w:val="CommentText"/>
            <w:numPr>
              <w:numId w:val="19"/>
            </w:numPr>
            <w:ind w:left="720" w:hanging="360"/>
          </w:pPr>
        </w:pPrChange>
      </w:pPr>
      <w:ins w:id="80" w:author="david goldhar" w:date="2019-03-10T09:37:00Z">
        <w:r>
          <w:lastRenderedPageBreak/>
          <w:t xml:space="preserve"> Risk will be resolved – </w:t>
        </w:r>
      </w:ins>
      <w:ins w:id="81" w:author="david goldhar" w:date="2019-03-10T09:38:00Z">
        <w:r w:rsidR="0007334D">
          <w:t xml:space="preserve">the </w:t>
        </w:r>
      </w:ins>
      <w:ins w:id="82" w:author="david goldhar" w:date="2019-03-10T09:37:00Z">
        <w:r>
          <w:t xml:space="preserve">issue as </w:t>
        </w:r>
      </w:ins>
      <w:ins w:id="83" w:author="david goldhar" w:date="2019-03-10T09:38:00Z">
        <w:r w:rsidR="0007334D">
          <w:t xml:space="preserve">a </w:t>
        </w:r>
      </w:ins>
      <w:ins w:id="84" w:author="david goldhar" w:date="2019-03-10T09:37:00Z">
        <w:r>
          <w:t xml:space="preserve">known issue that will be </w:t>
        </w:r>
        <w:proofErr w:type="spellStart"/>
        <w:r>
          <w:t>remedi</w:t>
        </w:r>
      </w:ins>
      <w:proofErr w:type="spellEnd"/>
      <w:ins w:id="85" w:author="david goldhar" w:date="2019-03-10T09:38:00Z">
        <w:r w:rsidR="0007334D">
          <w:t>e</w:t>
        </w:r>
      </w:ins>
      <w:ins w:id="86" w:author="david goldhar" w:date="2019-03-10T09:37:00Z">
        <w:r>
          <w:t>d after the scan</w:t>
        </w:r>
      </w:ins>
    </w:p>
    <w:p w14:paraId="0C1B9FC8" w14:textId="7AA132F9" w:rsidR="00F02AA3" w:rsidRPr="00F02AA3" w:rsidRDefault="00F02AA3" w:rsidP="0007334D">
      <w:pPr>
        <w:pStyle w:val="ul"/>
        <w:pPrChange w:id="87" w:author="david goldhar" w:date="2019-03-10T09:44:00Z">
          <w:pPr>
            <w:pStyle w:val="Heading3"/>
          </w:pPr>
        </w:pPrChange>
      </w:pPr>
      <w:ins w:id="88" w:author="david goldhar" w:date="2019-03-10T09:37:00Z">
        <w:r>
          <w:t xml:space="preserve"> Reject machine </w:t>
        </w:r>
      </w:ins>
      <w:ins w:id="89" w:author="david goldhar" w:date="2019-03-10T09:39:00Z">
        <w:r w:rsidR="0007334D">
          <w:t>–</w:t>
        </w:r>
      </w:ins>
      <w:ins w:id="90" w:author="david goldhar" w:date="2019-03-10T09:37:00Z">
        <w:r>
          <w:t xml:space="preserve"> </w:t>
        </w:r>
      </w:ins>
      <w:ins w:id="91" w:author="david goldhar" w:date="2019-03-10T09:39:00Z">
        <w:r w:rsidR="0007334D">
          <w:t xml:space="preserve">the issue </w:t>
        </w:r>
      </w:ins>
      <w:ins w:id="92" w:author="david goldhar" w:date="2019-03-10T09:37:00Z">
        <w:r>
          <w:t xml:space="preserve">is </w:t>
        </w:r>
        <w:proofErr w:type="spellStart"/>
        <w:r>
          <w:t>unkown</w:t>
        </w:r>
        <w:proofErr w:type="spellEnd"/>
        <w:r>
          <w:t xml:space="preserve"> and unacceptable</w:t>
        </w:r>
      </w:ins>
      <w:ins w:id="93" w:author="david goldhar" w:date="2019-03-10T09:39:00Z">
        <w:r w:rsidR="0007334D">
          <w:t xml:space="preserve">; as a result, </w:t>
        </w:r>
      </w:ins>
      <w:ins w:id="94" w:author="david goldhar" w:date="2019-03-10T09:37:00Z">
        <w:r>
          <w:t>the machine will not be connected to the network</w:t>
        </w:r>
      </w:ins>
    </w:p>
    <w:p w14:paraId="1AC481D3" w14:textId="4C99BD33" w:rsidR="004727FA" w:rsidDel="0007334D" w:rsidRDefault="0007334D" w:rsidP="0007334D">
      <w:pPr>
        <w:pStyle w:val="ol"/>
        <w:rPr>
          <w:del w:id="95" w:author="david goldhar" w:date="2019-03-10T09:44:00Z"/>
        </w:rPr>
        <w:pPrChange w:id="96" w:author="david goldhar" w:date="2019-03-10T09:42:00Z">
          <w:pPr>
            <w:pStyle w:val="P"/>
          </w:pPr>
        </w:pPrChange>
      </w:pPr>
      <w:ins w:id="97" w:author="david goldhar" w:date="2019-03-10T09:44:00Z">
        <w:r>
          <w:t xml:space="preserve">Add </w:t>
        </w:r>
      </w:ins>
      <w:ins w:id="98" w:author="david goldhar" w:date="2019-03-10T09:39:00Z">
        <w:r>
          <w:t>a comment to the Issue, explaini</w:t>
        </w:r>
      </w:ins>
      <w:ins w:id="99" w:author="david goldhar" w:date="2019-03-10T09:40:00Z">
        <w:r>
          <w:t>ng the status selection</w:t>
        </w:r>
      </w:ins>
      <w:del w:id="100" w:author="david goldhar" w:date="2019-03-10T09:41:00Z">
        <w:r w:rsidR="004727FA" w:rsidDel="0007334D">
          <w:delText xml:space="preserve">Click </w:delText>
        </w:r>
        <w:r w:rsidR="004727FA" w:rsidRPr="004727FA" w:rsidDel="0007334D">
          <w:rPr>
            <w:noProof/>
          </w:rPr>
          <w:drawing>
            <wp:inline distT="0" distB="0" distL="0" distR="0" wp14:anchorId="56BA259B" wp14:editId="58564A64">
              <wp:extent cx="390736" cy="247650"/>
              <wp:effectExtent l="0" t="0" r="9525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8807" cy="25276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4727FA" w:rsidDel="0007334D">
          <w:delText xml:space="preserve"> in the Issue detail</w:delText>
        </w:r>
      </w:del>
      <w:r w:rsidR="004727FA">
        <w:t>,</w:t>
      </w:r>
      <w:del w:id="101" w:author="david goldhar" w:date="2019-03-10T09:42:00Z">
        <w:r w:rsidR="004727FA" w:rsidDel="0007334D">
          <w:delText xml:space="preserve"> to open a comment box for the issue.</w:delText>
        </w:r>
      </w:del>
      <w:ins w:id="102" w:author="david goldhar" w:date="2019-03-10T09:42:00Z">
        <w:r>
          <w:t xml:space="preserve"> The comment is included in the </w:t>
        </w:r>
        <w:proofErr w:type="spellStart"/>
        <w:r>
          <w:t>report</w:t>
        </w:r>
      </w:ins>
      <w:ins w:id="103" w:author="david goldhar" w:date="2019-03-10T09:44:00Z">
        <w:r>
          <w:t>.</w:t>
        </w:r>
      </w:ins>
    </w:p>
    <w:p w14:paraId="0346960A" w14:textId="25F1E224" w:rsidR="0007334D" w:rsidRPr="0007334D" w:rsidRDefault="004727FA" w:rsidP="0007334D">
      <w:pPr>
        <w:pStyle w:val="ol"/>
        <w:rPr>
          <w:ins w:id="104" w:author="david goldhar" w:date="2019-03-10T09:42:00Z"/>
          <w:rStyle w:val="UI-item"/>
          <w:i w:val="0"/>
        </w:rPr>
        <w:pPrChange w:id="105" w:author="david goldhar" w:date="2019-03-10T09:42:00Z">
          <w:pPr>
            <w:pStyle w:val="P"/>
          </w:pPr>
        </w:pPrChange>
      </w:pPr>
      <w:r>
        <w:t>Enter</w:t>
      </w:r>
      <w:proofErr w:type="spellEnd"/>
      <w:r>
        <w:t xml:space="preserve"> the Operator name</w:t>
      </w:r>
      <w:r w:rsidR="00C27306">
        <w:t xml:space="preserve"> (your name)</w:t>
      </w:r>
      <w:r>
        <w:t xml:space="preserve">, </w:t>
      </w:r>
      <w:ins w:id="106" w:author="david goldhar" w:date="2019-03-10T09:31:00Z">
        <w:r w:rsidR="00F02AA3">
          <w:t xml:space="preserve">and a </w:t>
        </w:r>
      </w:ins>
      <w:del w:id="107" w:author="david goldhar" w:date="2019-03-10T09:31:00Z">
        <w:r w:rsidDel="00F02AA3">
          <w:delText xml:space="preserve">the </w:delText>
        </w:r>
      </w:del>
      <w:r>
        <w:t>comment (free text)</w:t>
      </w:r>
      <w:del w:id="108" w:author="david goldhar" w:date="2019-03-10T09:44:00Z">
        <w:r w:rsidDel="0007334D">
          <w:delText xml:space="preserve">, then click </w:delText>
        </w:r>
        <w:r w:rsidRPr="004727FA" w:rsidDel="0007334D">
          <w:rPr>
            <w:rStyle w:val="UI-item"/>
          </w:rPr>
          <w:delText>Save</w:delText>
        </w:r>
      </w:del>
      <w:r w:rsidRPr="004727FA">
        <w:rPr>
          <w:rStyle w:val="UI-item"/>
        </w:rPr>
        <w:t>.</w:t>
      </w:r>
      <w:r w:rsidR="00C27306">
        <w:rPr>
          <w:rStyle w:val="UI-item"/>
        </w:rPr>
        <w:t xml:space="preserve"> </w:t>
      </w:r>
      <w:del w:id="109" w:author="david goldhar" w:date="2019-03-10T09:42:00Z">
        <w:r w:rsidR="00C27306" w:rsidRPr="0007334D" w:rsidDel="0007334D">
          <w:rPr>
            <w:rStyle w:val="UI-item"/>
            <w:i w:val="0"/>
          </w:rPr>
          <w:delText>The comment is included in the report.</w:delText>
        </w:r>
      </w:del>
    </w:p>
    <w:p w14:paraId="1EA11E74" w14:textId="57E966E7" w:rsidR="00F02AA3" w:rsidRPr="0007334D" w:rsidRDefault="00F02AA3" w:rsidP="004727FA">
      <w:pPr>
        <w:pStyle w:val="ol"/>
        <w:pPrChange w:id="110" w:author="david goldhar" w:date="2019-03-10T09:44:00Z">
          <w:pPr>
            <w:pStyle w:val="P"/>
          </w:pPr>
        </w:pPrChange>
      </w:pPr>
      <w:ins w:id="111" w:author="david goldhar" w:date="2019-03-10T09:34:00Z">
        <w:r>
          <w:t xml:space="preserve">Click </w:t>
        </w:r>
        <w:r w:rsidRPr="00C27306">
          <w:rPr>
            <w:rStyle w:val="UI-item"/>
          </w:rPr>
          <w:t>Save.</w:t>
        </w:r>
      </w:ins>
    </w:p>
    <w:p w14:paraId="1222102F" w14:textId="6E5EDC0C" w:rsidR="0012127C" w:rsidDel="0018789A" w:rsidRDefault="0012127C" w:rsidP="0012127C">
      <w:pPr>
        <w:pStyle w:val="img"/>
        <w:rPr>
          <w:del w:id="112" w:author="david goldhar" w:date="2019-03-10T09:58:00Z"/>
        </w:rPr>
      </w:pPr>
      <w:del w:id="113" w:author="david goldhar" w:date="2019-03-10T09:58:00Z">
        <w:r w:rsidDel="00B23711">
          <w:drawing>
            <wp:inline distT="0" distB="0" distL="0" distR="0" wp14:anchorId="6B1E9405" wp14:editId="3C2B119D">
              <wp:extent cx="5724525" cy="3038475"/>
              <wp:effectExtent l="0" t="0" r="9525" b="9525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3038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3FE1CE2" w14:textId="52B57382" w:rsidR="0012127C" w:rsidDel="00F02AA3" w:rsidRDefault="0012127C" w:rsidP="0018789A">
      <w:pPr>
        <w:pStyle w:val="Heading3"/>
        <w:rPr>
          <w:del w:id="114" w:author="david goldhar" w:date="2019-03-10T09:33:00Z"/>
          <w:lang w:val="en-US"/>
        </w:rPr>
        <w:pPrChange w:id="115" w:author="david goldhar" w:date="2019-03-10T09:58:00Z">
          <w:pPr>
            <w:pStyle w:val="Heading3"/>
          </w:pPr>
        </w:pPrChange>
      </w:pPr>
      <w:del w:id="116" w:author="david goldhar" w:date="2019-03-10T09:33:00Z">
        <w:r w:rsidDel="00F02AA3">
          <w:rPr>
            <w:lang w:val="en-US"/>
          </w:rPr>
          <w:delText>Acknowledge an issue</w:delText>
        </w:r>
      </w:del>
    </w:p>
    <w:p w14:paraId="6FAE6C4A" w14:textId="6EF45CEE" w:rsidR="00C27306" w:rsidDel="00F02AA3" w:rsidRDefault="00C27306" w:rsidP="00C27306">
      <w:pPr>
        <w:pStyle w:val="P"/>
        <w:rPr>
          <w:del w:id="117" w:author="david goldhar" w:date="2019-03-10T09:34:00Z"/>
        </w:rPr>
      </w:pPr>
      <w:del w:id="118" w:author="david goldhar" w:date="2019-03-10T09:34:00Z">
        <w:r w:rsidDel="00F02AA3">
          <w:delText>You can acknowledge it in spOT. This can indicate the issue is resolved, or will be resolved, or that the device is rejected on account of the issue.</w:delText>
        </w:r>
      </w:del>
    </w:p>
    <w:p w14:paraId="60A029E4" w14:textId="5F1D4666" w:rsidR="00C27306" w:rsidDel="00F02AA3" w:rsidRDefault="00C27306" w:rsidP="00C27306">
      <w:pPr>
        <w:pStyle w:val="ol"/>
        <w:rPr>
          <w:del w:id="119" w:author="david goldhar" w:date="2019-03-10T09:34:00Z"/>
        </w:rPr>
      </w:pPr>
      <w:del w:id="120" w:author="david goldhar" w:date="2019-03-10T09:34:00Z">
        <w:r w:rsidDel="00F02AA3">
          <w:delText>Click one of the options:</w:delText>
        </w:r>
      </w:del>
    </w:p>
    <w:p w14:paraId="13EF6416" w14:textId="3FE0B939" w:rsidR="00C27306" w:rsidDel="00F02AA3" w:rsidRDefault="00C27306" w:rsidP="00C27306">
      <w:pPr>
        <w:pStyle w:val="img"/>
        <w:rPr>
          <w:del w:id="121" w:author="david goldhar" w:date="2019-03-10T09:34:00Z"/>
        </w:rPr>
      </w:pPr>
      <w:del w:id="122" w:author="david goldhar" w:date="2019-03-10T09:34:00Z">
        <w:r w:rsidRPr="00C27306" w:rsidDel="00F02AA3">
          <w:drawing>
            <wp:inline distT="0" distB="0" distL="0" distR="0" wp14:anchorId="744EA21F" wp14:editId="32DC287F">
              <wp:extent cx="3629025" cy="413321"/>
              <wp:effectExtent l="0" t="0" r="0" b="635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03139" cy="43315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E519C51" w14:textId="32D4436A" w:rsidR="00C27306" w:rsidDel="00F02AA3" w:rsidRDefault="00C27306" w:rsidP="00C27306">
      <w:pPr>
        <w:pStyle w:val="ol"/>
        <w:rPr>
          <w:del w:id="123" w:author="david goldhar" w:date="2019-03-10T09:34:00Z"/>
        </w:rPr>
      </w:pPr>
      <w:del w:id="124" w:author="david goldhar" w:date="2019-03-10T09:34:00Z">
        <w:r w:rsidDel="00F02AA3">
          <w:delText>Add the Operator name (your name), and an explanation for the acknowledgement. This information is included in the report.</w:delText>
        </w:r>
      </w:del>
    </w:p>
    <w:p w14:paraId="7D7A6106" w14:textId="700A9351" w:rsidR="00C27306" w:rsidRPr="00C27306" w:rsidDel="00F02AA3" w:rsidRDefault="00C27306" w:rsidP="00C27306">
      <w:pPr>
        <w:pStyle w:val="ol"/>
        <w:rPr>
          <w:del w:id="125" w:author="david goldhar" w:date="2019-03-10T09:34:00Z"/>
        </w:rPr>
      </w:pPr>
      <w:del w:id="126" w:author="david goldhar" w:date="2019-03-10T09:34:00Z">
        <w:r w:rsidDel="00F02AA3">
          <w:delText xml:space="preserve">Click </w:delText>
        </w:r>
        <w:r w:rsidRPr="00C27306" w:rsidDel="00F02AA3">
          <w:rPr>
            <w:rStyle w:val="UI-item"/>
          </w:rPr>
          <w:delText>Save.</w:delText>
        </w:r>
      </w:del>
    </w:p>
    <w:p w14:paraId="76682C22" w14:textId="5C26AB01" w:rsidR="0012127C" w:rsidRPr="0012127C" w:rsidRDefault="0012127C" w:rsidP="0012127C">
      <w:pPr>
        <w:pStyle w:val="img"/>
      </w:pPr>
      <w:r>
        <w:drawing>
          <wp:inline distT="0" distB="0" distL="0" distR="0" wp14:anchorId="3955BEE4" wp14:editId="4A5FE6D1">
            <wp:extent cx="5724525" cy="3028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A6087" w14:textId="40289784" w:rsidR="00C42B73" w:rsidRDefault="00C42B73" w:rsidP="00F02AA3">
      <w:pPr>
        <w:pStyle w:val="Heading3"/>
        <w:rPr>
          <w:lang w:val="en-US"/>
        </w:rPr>
        <w:pPrChange w:id="127" w:author="david goldhar" w:date="2019-03-10T09:32:00Z">
          <w:pPr>
            <w:pStyle w:val="Heading2"/>
          </w:pPr>
        </w:pPrChange>
      </w:pPr>
      <w:r>
        <w:rPr>
          <w:lang w:val="en-US"/>
        </w:rPr>
        <w:t>Save</w:t>
      </w:r>
      <w:r w:rsidR="00530D82">
        <w:rPr>
          <w:lang w:val="en-US"/>
        </w:rPr>
        <w:t xml:space="preserve"> the </w:t>
      </w:r>
      <w:r w:rsidR="001646C1">
        <w:rPr>
          <w:lang w:val="en-US"/>
        </w:rPr>
        <w:t>report</w:t>
      </w:r>
    </w:p>
    <w:p w14:paraId="01F52CEF" w14:textId="29C19B30" w:rsidR="00C27306" w:rsidRPr="00C27306" w:rsidRDefault="00C27306" w:rsidP="00C27306">
      <w:pPr>
        <w:pStyle w:val="P"/>
      </w:pPr>
      <w:r>
        <w:t>From the displayed test results, click Save to save the report. The report is saved internally in spOT.</w:t>
      </w:r>
    </w:p>
    <w:p w14:paraId="4BD6015D" w14:textId="28D9A200" w:rsidR="00B72B3C" w:rsidRDefault="00B72B3C" w:rsidP="00F02AA3">
      <w:pPr>
        <w:pStyle w:val="Heading3"/>
        <w:rPr>
          <w:lang w:val="en-US"/>
        </w:rPr>
        <w:pPrChange w:id="128" w:author="david goldhar" w:date="2019-03-10T09:32:00Z">
          <w:pPr>
            <w:pStyle w:val="Heading2"/>
          </w:pPr>
        </w:pPrChange>
      </w:pPr>
      <w:r>
        <w:rPr>
          <w:lang w:val="en-US"/>
        </w:rPr>
        <w:t xml:space="preserve">Export </w:t>
      </w:r>
      <w:r w:rsidR="00530D82">
        <w:rPr>
          <w:lang w:val="en-US"/>
        </w:rPr>
        <w:t xml:space="preserve">the </w:t>
      </w:r>
      <w:r>
        <w:rPr>
          <w:lang w:val="en-US"/>
        </w:rPr>
        <w:t>report to PDF</w:t>
      </w:r>
    </w:p>
    <w:p w14:paraId="441D9962" w14:textId="301D842F" w:rsidR="00C27306" w:rsidRDefault="00C27306" w:rsidP="00C27306">
      <w:pPr>
        <w:pStyle w:val="P"/>
        <w:rPr>
          <w:ins w:id="129" w:author="david goldhar" w:date="2019-03-10T09:45:00Z"/>
        </w:rPr>
      </w:pPr>
      <w:r>
        <w:t xml:space="preserve">You can export scan results to a PDF file on a USB drive. In the scan results page, click </w:t>
      </w:r>
      <w:r w:rsidRPr="00C27306">
        <w:rPr>
          <w:rStyle w:val="UI-item"/>
        </w:rPr>
        <w:t>Save &amp; Export</w:t>
      </w:r>
      <w:r>
        <w:t xml:space="preserve"> to save the report as a PDF file on the USB drive. If there is no USB drive inserted, the report will not be </w:t>
      </w:r>
      <w:commentRangeStart w:id="130"/>
      <w:r>
        <w:t>saved</w:t>
      </w:r>
      <w:commentRangeEnd w:id="130"/>
      <w:r w:rsidR="003D207C"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</w:rPr>
        <w:commentReference w:id="130"/>
      </w:r>
      <w:r>
        <w:t>.</w:t>
      </w:r>
    </w:p>
    <w:p w14:paraId="7764D7DC" w14:textId="15E15EFE" w:rsidR="0007334D" w:rsidRPr="00C27306" w:rsidRDefault="0007334D" w:rsidP="00C27306">
      <w:pPr>
        <w:pStyle w:val="P"/>
      </w:pPr>
      <w:ins w:id="131" w:author="david goldhar" w:date="2019-03-10T09:45:00Z">
        <w:r>
          <w:t>The report includes the overall risk score for the device, and all the issues and comm</w:t>
        </w:r>
      </w:ins>
      <w:ins w:id="132" w:author="david goldhar" w:date="2019-03-10T09:46:00Z">
        <w:r>
          <w:t>ents.</w:t>
        </w:r>
      </w:ins>
    </w:p>
    <w:p w14:paraId="188B44C3" w14:textId="39C266F4" w:rsidR="00C42B73" w:rsidRPr="00C42B73" w:rsidDel="0007334D" w:rsidRDefault="00C42B73" w:rsidP="00C42B73">
      <w:pPr>
        <w:pStyle w:val="Heading1"/>
        <w:rPr>
          <w:del w:id="133" w:author="david goldhar" w:date="2019-03-10T09:46:00Z"/>
        </w:rPr>
      </w:pPr>
      <w:del w:id="134" w:author="david goldhar" w:date="2019-03-10T09:46:00Z">
        <w:r w:rsidDel="0007334D">
          <w:rPr>
            <w:lang w:val="en-US"/>
          </w:rPr>
          <w:delText>Scan History</w:delText>
        </w:r>
      </w:del>
    </w:p>
    <w:p w14:paraId="6F3F7A9B" w14:textId="4BA4E503" w:rsidR="00C42B73" w:rsidDel="0007334D" w:rsidRDefault="00C42B73" w:rsidP="00C42B73">
      <w:pPr>
        <w:pStyle w:val="Heading2"/>
        <w:rPr>
          <w:del w:id="135" w:author="david goldhar" w:date="2019-03-10T09:46:00Z"/>
          <w:lang w:val="en-US"/>
        </w:rPr>
      </w:pPr>
      <w:del w:id="136" w:author="david goldhar" w:date="2019-03-10T09:46:00Z">
        <w:r w:rsidDel="0007334D">
          <w:rPr>
            <w:lang w:val="en-US"/>
          </w:rPr>
          <w:delText>Trends</w:delText>
        </w:r>
      </w:del>
    </w:p>
    <w:p w14:paraId="4AC6AAA7" w14:textId="290342F5" w:rsidR="0012127C" w:rsidRDefault="0012127C" w:rsidP="0012127C">
      <w:pPr>
        <w:pStyle w:val="Heading1"/>
        <w:rPr>
          <w:lang w:val="en-US"/>
        </w:rPr>
      </w:pPr>
      <w:r>
        <w:rPr>
          <w:lang w:val="en-US"/>
        </w:rPr>
        <w:lastRenderedPageBreak/>
        <w:t>Settings</w:t>
      </w:r>
    </w:p>
    <w:p w14:paraId="7D2C7C61" w14:textId="6A5423F2" w:rsidR="0012127C" w:rsidRDefault="0012127C" w:rsidP="0012127C">
      <w:pPr>
        <w:pStyle w:val="Heading2"/>
        <w:rPr>
          <w:ins w:id="137" w:author="david goldhar" w:date="2019-03-10T09:47:00Z"/>
          <w:lang w:val="en-US"/>
        </w:rPr>
      </w:pPr>
      <w:commentRangeStart w:id="138"/>
      <w:commentRangeStart w:id="139"/>
      <w:r>
        <w:rPr>
          <w:lang w:val="en-US"/>
        </w:rPr>
        <w:t>Network settings</w:t>
      </w:r>
      <w:commentRangeEnd w:id="138"/>
      <w:r w:rsidR="003E42C1">
        <w:rPr>
          <w:rStyle w:val="CommentReference"/>
          <w:rFonts w:asciiTheme="minorHAnsi" w:eastAsiaTheme="minorHAnsi" w:hAnsiTheme="minorHAnsi" w:cstheme="minorBidi"/>
          <w:color w:val="auto"/>
        </w:rPr>
        <w:commentReference w:id="138"/>
      </w:r>
      <w:commentRangeEnd w:id="139"/>
      <w:r w:rsidR="007E656C">
        <w:rPr>
          <w:rStyle w:val="CommentReference"/>
          <w:rFonts w:asciiTheme="minorHAnsi" w:eastAsiaTheme="minorHAnsi" w:hAnsiTheme="minorHAnsi" w:cstheme="minorBidi"/>
          <w:color w:val="auto"/>
        </w:rPr>
        <w:commentReference w:id="139"/>
      </w:r>
    </w:p>
    <w:p w14:paraId="38F3F426" w14:textId="5EA23680" w:rsidR="0000788B" w:rsidRPr="0000788B" w:rsidRDefault="0000788B" w:rsidP="0000788B">
      <w:pPr>
        <w:pStyle w:val="P"/>
        <w:pPrChange w:id="140" w:author="david goldhar" w:date="2019-03-10T09:47:00Z">
          <w:pPr>
            <w:pStyle w:val="Heading2"/>
          </w:pPr>
        </w:pPrChange>
      </w:pPr>
      <w:ins w:id="141" w:author="david goldhar" w:date="2019-03-10T09:47:00Z">
        <w:r>
          <w:t>In this section, you set the net</w:t>
        </w:r>
      </w:ins>
      <w:ins w:id="142" w:author="david goldhar" w:date="2019-03-10T09:48:00Z">
        <w:r>
          <w:t>work</w:t>
        </w:r>
        <w:r w:rsidR="007E656C">
          <w:t xml:space="preserve"> address and gateway for the </w:t>
        </w:r>
        <w:proofErr w:type="spellStart"/>
        <w:r w:rsidR="007E656C">
          <w:t>spOT</w:t>
        </w:r>
        <w:proofErr w:type="spellEnd"/>
        <w:r w:rsidR="007E656C">
          <w:t xml:space="preserve"> appliance. Ensure the address is unique and does not conflict with other addresses</w:t>
        </w:r>
      </w:ins>
    </w:p>
    <w:p w14:paraId="31206841" w14:textId="0F43FB8D" w:rsidR="00C27306" w:rsidRDefault="00C27306" w:rsidP="00C27306">
      <w:pPr>
        <w:pStyle w:val="P"/>
      </w:pPr>
      <w:r>
        <w:t xml:space="preserve">Select </w:t>
      </w:r>
      <w:r w:rsidRPr="007E656C">
        <w:rPr>
          <w:rStyle w:val="UI-item"/>
          <w:rPrChange w:id="143" w:author="david goldhar" w:date="2019-03-10T09:49:00Z">
            <w:rPr/>
          </w:rPrChange>
        </w:rPr>
        <w:t>Settings</w:t>
      </w:r>
      <w:r>
        <w:t xml:space="preserve"> from the </w:t>
      </w:r>
      <w:r w:rsidRPr="007E656C">
        <w:rPr>
          <w:rStyle w:val="UI-item"/>
          <w:rPrChange w:id="144" w:author="david goldhar" w:date="2019-03-10T09:49:00Z">
            <w:rPr/>
          </w:rPrChange>
        </w:rPr>
        <w:t>More</w:t>
      </w:r>
      <w:r>
        <w:t xml:space="preserve"> menu at the top of the main page. The </w:t>
      </w:r>
      <w:r w:rsidRPr="007E656C">
        <w:rPr>
          <w:rStyle w:val="UI-item"/>
          <w:rPrChange w:id="145" w:author="david goldhar" w:date="2019-03-10T09:49:00Z">
            <w:rPr/>
          </w:rPrChange>
        </w:rPr>
        <w:t>System Settings</w:t>
      </w:r>
      <w:r>
        <w:t xml:space="preserve"> page is shown, which shows the Network </w:t>
      </w:r>
      <w:r w:rsidR="007E656C">
        <w:t xml:space="preserve">Settings </w:t>
      </w:r>
      <w:r>
        <w:t xml:space="preserve">for </w:t>
      </w:r>
      <w:ins w:id="146" w:author="david goldhar" w:date="2019-03-10T09:50:00Z">
        <w:r w:rsidR="007E656C">
          <w:t xml:space="preserve">the </w:t>
        </w:r>
      </w:ins>
      <w:proofErr w:type="spellStart"/>
      <w:r>
        <w:t>spOT</w:t>
      </w:r>
      <w:proofErr w:type="spellEnd"/>
      <w:ins w:id="147" w:author="david goldhar" w:date="2019-03-10T09:50:00Z">
        <w:r w:rsidR="007E656C">
          <w:t xml:space="preserve"> appliance</w:t>
        </w:r>
      </w:ins>
      <w:r>
        <w:t xml:space="preserve">. </w:t>
      </w:r>
    </w:p>
    <w:p w14:paraId="00C53C97" w14:textId="77777777" w:rsidR="00F11D63" w:rsidRDefault="00F11D63" w:rsidP="00F11D63">
      <w:pPr>
        <w:pStyle w:val="img"/>
        <w:keepNext/>
      </w:pPr>
      <w:r>
        <w:drawing>
          <wp:inline distT="0" distB="0" distL="0" distR="0" wp14:anchorId="75EA8406" wp14:editId="1C26F686">
            <wp:extent cx="5724525" cy="30289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D755" w14:textId="5A5FA9D6" w:rsidR="00F11D63" w:rsidRDefault="00F11D63" w:rsidP="0018789A">
      <w:pPr>
        <w:pStyle w:val="Caption"/>
        <w:rPr>
          <w:lang w:val="en-US"/>
        </w:rPr>
        <w:pPrChange w:id="148" w:author="david goldhar" w:date="2019-03-10T10:02:00Z">
          <w:pPr>
            <w:pStyle w:val="Caption"/>
          </w:pPr>
        </w:pPrChange>
      </w:pPr>
      <w:r>
        <w:t xml:space="preserve">Figure </w:t>
      </w:r>
      <w:r w:rsidR="003C0BEF">
        <w:rPr>
          <w:noProof/>
        </w:rPr>
        <w:fldChar w:fldCharType="begin"/>
      </w:r>
      <w:r w:rsidR="003C0BEF">
        <w:rPr>
          <w:noProof/>
        </w:rPr>
        <w:instrText xml:space="preserve"> SEQ Figure \* ARABIC </w:instrText>
      </w:r>
      <w:r w:rsidR="003C0BEF">
        <w:rPr>
          <w:noProof/>
        </w:rPr>
        <w:fldChar w:fldCharType="separate"/>
      </w:r>
      <w:ins w:id="149" w:author="david goldhar" w:date="2019-03-10T09:47:00Z">
        <w:r w:rsidR="0000788B">
          <w:rPr>
            <w:noProof/>
          </w:rPr>
          <w:t>4</w:t>
        </w:r>
      </w:ins>
      <w:del w:id="150" w:author="david goldhar" w:date="2019-03-10T09:47:00Z">
        <w:r w:rsidR="00ED1212" w:rsidDel="0000788B">
          <w:rPr>
            <w:noProof/>
          </w:rPr>
          <w:delText>7</w:delText>
        </w:r>
      </w:del>
      <w:r w:rsidR="003C0BEF">
        <w:rPr>
          <w:noProof/>
        </w:rPr>
        <w:fldChar w:fldCharType="end"/>
      </w:r>
      <w:r>
        <w:rPr>
          <w:lang w:val="en-US"/>
        </w:rPr>
        <w:t xml:space="preserve"> System settings</w:t>
      </w:r>
    </w:p>
    <w:p w14:paraId="0A047B36" w14:textId="472A8263" w:rsidR="00F11D63" w:rsidRDefault="00F11D63" w:rsidP="00F11D63">
      <w:pPr>
        <w:pStyle w:val="P"/>
      </w:pPr>
      <w:r>
        <w:t xml:space="preserve">Click </w:t>
      </w:r>
      <w:r w:rsidRPr="00F11D63">
        <w:rPr>
          <w:rStyle w:val="UI-item"/>
        </w:rPr>
        <w:t>Edit</w:t>
      </w:r>
      <w:r>
        <w:t xml:space="preserve"> to change settings.</w:t>
      </w:r>
      <w:r w:rsidRPr="00F11D63">
        <w:t xml:space="preserve"> </w:t>
      </w:r>
      <w:r>
        <w:t xml:space="preserve">Make changes to the settings, then click </w:t>
      </w:r>
      <w:r w:rsidRPr="00F11D63">
        <w:rPr>
          <w:rStyle w:val="UI-item"/>
        </w:rPr>
        <w:t>Save.</w:t>
      </w:r>
    </w:p>
    <w:p w14:paraId="3551C474" w14:textId="77777777" w:rsidR="00F11D63" w:rsidRDefault="00F11D63" w:rsidP="00F11D63">
      <w:pPr>
        <w:pStyle w:val="img"/>
        <w:keepNext/>
      </w:pPr>
      <w:r>
        <w:drawing>
          <wp:inline distT="0" distB="0" distL="0" distR="0" wp14:anchorId="19DAB4C6" wp14:editId="15BDF1CF">
            <wp:extent cx="5724525" cy="30194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B6D1" w14:textId="536F27BB" w:rsidR="00F11D63" w:rsidRDefault="00F11D63" w:rsidP="0018789A">
      <w:pPr>
        <w:pStyle w:val="Caption"/>
        <w:rPr>
          <w:lang w:val="en-US"/>
        </w:rPr>
        <w:pPrChange w:id="151" w:author="david goldhar" w:date="2019-03-10T10:02:00Z">
          <w:pPr>
            <w:pStyle w:val="Caption"/>
          </w:pPr>
        </w:pPrChange>
      </w:pPr>
      <w:r>
        <w:t xml:space="preserve">Figure </w:t>
      </w:r>
      <w:r w:rsidR="003C0BEF">
        <w:rPr>
          <w:noProof/>
        </w:rPr>
        <w:fldChar w:fldCharType="begin"/>
      </w:r>
      <w:r w:rsidR="003C0BEF">
        <w:rPr>
          <w:noProof/>
        </w:rPr>
        <w:instrText xml:space="preserve"> SEQ Figure \* ARABIC </w:instrText>
      </w:r>
      <w:r w:rsidR="003C0BEF">
        <w:rPr>
          <w:noProof/>
        </w:rPr>
        <w:fldChar w:fldCharType="separate"/>
      </w:r>
      <w:ins w:id="152" w:author="david goldhar" w:date="2019-03-10T09:47:00Z">
        <w:r w:rsidR="0000788B">
          <w:rPr>
            <w:noProof/>
          </w:rPr>
          <w:t>5</w:t>
        </w:r>
      </w:ins>
      <w:del w:id="153" w:author="david goldhar" w:date="2019-03-10T09:47:00Z">
        <w:r w:rsidR="00ED1212" w:rsidDel="0000788B">
          <w:rPr>
            <w:noProof/>
          </w:rPr>
          <w:delText>8</w:delText>
        </w:r>
      </w:del>
      <w:r w:rsidR="003C0BEF">
        <w:rPr>
          <w:noProof/>
        </w:rPr>
        <w:fldChar w:fldCharType="end"/>
      </w:r>
      <w:r>
        <w:rPr>
          <w:lang w:val="en-US"/>
        </w:rPr>
        <w:t xml:space="preserve"> Edit network settings</w:t>
      </w:r>
    </w:p>
    <w:p w14:paraId="6FE8E10E" w14:textId="77777777" w:rsidR="007E656C" w:rsidRPr="007E656C" w:rsidRDefault="0012127C" w:rsidP="0012127C">
      <w:pPr>
        <w:pStyle w:val="Heading2"/>
        <w:rPr>
          <w:ins w:id="154" w:author="david goldhar" w:date="2019-03-10T09:53:00Z"/>
          <w:rPrChange w:id="155" w:author="david goldhar" w:date="2019-03-10T09:53:00Z">
            <w:rPr>
              <w:ins w:id="156" w:author="david goldhar" w:date="2019-03-10T09:53:00Z"/>
              <w:lang w:val="en-US"/>
            </w:rPr>
          </w:rPrChange>
        </w:rPr>
      </w:pPr>
      <w:commentRangeStart w:id="157"/>
      <w:commentRangeStart w:id="158"/>
      <w:commentRangeStart w:id="159"/>
      <w:r>
        <w:rPr>
          <w:lang w:val="en-US"/>
        </w:rPr>
        <w:lastRenderedPageBreak/>
        <w:t>Analyzers configuration</w:t>
      </w:r>
      <w:commentRangeEnd w:id="157"/>
      <w:r w:rsidR="00F11D63">
        <w:rPr>
          <w:rStyle w:val="CommentReference"/>
          <w:rFonts w:asciiTheme="minorHAnsi" w:eastAsiaTheme="minorHAnsi" w:hAnsiTheme="minorHAnsi" w:cstheme="minorBidi"/>
          <w:color w:val="auto"/>
        </w:rPr>
        <w:commentReference w:id="157"/>
      </w:r>
      <w:commentRangeEnd w:id="158"/>
      <w:commentRangeEnd w:id="159"/>
    </w:p>
    <w:p w14:paraId="28577B3D" w14:textId="21BAD636" w:rsidR="0012127C" w:rsidRPr="0012127C" w:rsidRDefault="007E656C" w:rsidP="007E656C">
      <w:pPr>
        <w:pStyle w:val="P"/>
        <w:pPrChange w:id="160" w:author="david goldhar" w:date="2019-03-10T09:53:00Z">
          <w:pPr>
            <w:pStyle w:val="Heading2"/>
          </w:pPr>
        </w:pPrChange>
      </w:pPr>
      <w:ins w:id="161" w:author="david goldhar" w:date="2019-03-10T09:53:00Z">
        <w:r>
          <w:t>In this section, you can add SNMP credentials</w:t>
        </w:r>
      </w:ins>
      <w:r w:rsidR="003E42C1">
        <w:rPr>
          <w:rStyle w:val="CommentReference"/>
          <w:rFonts w:asciiTheme="minorHAnsi" w:hAnsiTheme="minorHAnsi" w:cstheme="minorBidi"/>
          <w:color w:val="auto"/>
        </w:rPr>
        <w:commentReference w:id="158"/>
      </w:r>
      <w:ins w:id="162" w:author="david goldhar" w:date="2019-03-10T09:54:00Z">
        <w:r>
          <w:t>.</w:t>
        </w:r>
      </w:ins>
      <w:r>
        <w:rPr>
          <w:rStyle w:val="CommentReference"/>
          <w:rFonts w:asciiTheme="minorHAnsi" w:hAnsiTheme="minorHAnsi" w:cstheme="minorBidi"/>
          <w:iCs w:val="0"/>
          <w:color w:val="auto"/>
          <w:shd w:val="clear" w:color="auto" w:fill="auto"/>
          <w:lang w:val="en-IL"/>
        </w:rPr>
        <w:commentReference w:id="159"/>
      </w:r>
    </w:p>
    <w:p w14:paraId="3B75783D" w14:textId="17B891F0" w:rsidR="0012127C" w:rsidRPr="0012127C" w:rsidRDefault="00120547" w:rsidP="0012127C">
      <w:pPr>
        <w:pStyle w:val="P"/>
      </w:pPr>
      <w:r w:rsidRPr="00120547">
        <w:rPr>
          <w:noProof/>
        </w:rPr>
        <w:drawing>
          <wp:inline distT="0" distB="0" distL="0" distR="0" wp14:anchorId="1917E660" wp14:editId="44EDA15B">
            <wp:extent cx="5731510" cy="30429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547">
        <w:t xml:space="preserve"> </w:t>
      </w:r>
      <w:del w:id="163" w:author="david goldhar" w:date="2019-03-10T09:54:00Z">
        <w:r w:rsidRPr="00120547" w:rsidDel="007E656C">
          <w:rPr>
            <w:noProof/>
          </w:rPr>
          <w:drawing>
            <wp:inline distT="0" distB="0" distL="0" distR="0" wp14:anchorId="04A39E80" wp14:editId="1EC36022">
              <wp:extent cx="5731510" cy="3033395"/>
              <wp:effectExtent l="0" t="0" r="0" b="190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0333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sectPr w:rsidR="0012127C" w:rsidRPr="0012127C">
      <w:headerReference w:type="default" r:id="rId29"/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ors" w:date="2019-03-06T15:05:00Z" w:initials="o">
    <w:p w14:paraId="72E1D0B7" w14:textId="77747FCF" w:rsidR="003D3F9E" w:rsidRPr="00056C2F" w:rsidRDefault="003D3F9E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 w:rsidR="00056C2F">
        <w:rPr>
          <w:lang w:val="en-US"/>
        </w:rPr>
        <w:t>Need to update the tex</w:t>
      </w:r>
      <w:r w:rsidR="006E7691">
        <w:rPr>
          <w:lang w:val="en-US"/>
        </w:rPr>
        <w:t xml:space="preserve">t - </w:t>
      </w:r>
      <w:r w:rsidR="003E42C1">
        <w:rPr>
          <w:lang w:val="en-US"/>
        </w:rPr>
        <w:t>TBD</w:t>
      </w:r>
    </w:p>
  </w:comment>
  <w:comment w:id="5" w:author="david goldhar" w:date="2019-02-21T09:49:00Z" w:initials="dg">
    <w:p w14:paraId="3D96EF5C" w14:textId="7A8DCEE1" w:rsidR="00530D82" w:rsidRPr="00530D82" w:rsidRDefault="00530D82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Need more detail about this</w:t>
      </w:r>
    </w:p>
  </w:comment>
  <w:comment w:id="15" w:author="ors" w:date="2019-03-07T15:37:00Z" w:initials="o">
    <w:p w14:paraId="4023750B" w14:textId="77777777" w:rsidR="007A4F8D" w:rsidRDefault="007A4F8D" w:rsidP="007A4F8D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I think we can add an example – range: 192.168.1.211 – 192.168.1.218</w:t>
      </w:r>
      <w:r>
        <w:rPr>
          <w:lang w:val="en-US"/>
        </w:rPr>
        <w:br/>
        <w:t>Net mask: 192.168.1.0/24</w:t>
      </w:r>
    </w:p>
    <w:p w14:paraId="3D8E44A4" w14:textId="77777777" w:rsidR="007A4F8D" w:rsidRDefault="007A4F8D" w:rsidP="007A4F8D">
      <w:pPr>
        <w:pStyle w:val="CommentText"/>
        <w:rPr>
          <w:lang w:val="en-US"/>
        </w:rPr>
      </w:pPr>
      <w:r>
        <w:rPr>
          <w:lang w:val="en-US"/>
        </w:rPr>
        <w:t>Single IP – 192.168.1.1</w:t>
      </w:r>
    </w:p>
    <w:p w14:paraId="2156C9B1" w14:textId="116DD4ED" w:rsidR="007A4F8D" w:rsidRPr="007A4F8D" w:rsidRDefault="007A4F8D" w:rsidP="007A4F8D">
      <w:pPr>
        <w:pStyle w:val="CommentText"/>
        <w:rPr>
          <w:lang w:val="en-US"/>
        </w:rPr>
      </w:pPr>
    </w:p>
  </w:comment>
  <w:comment w:id="20" w:author="ors" w:date="2019-03-07T15:42:00Z" w:initials="o">
    <w:p w14:paraId="49A560BF" w14:textId="2BAC998E" w:rsidR="007A4F8D" w:rsidRDefault="007A4F8D">
      <w:pPr>
        <w:pStyle w:val="CommentText"/>
        <w:rPr>
          <w:lang w:val="en-US"/>
        </w:rPr>
      </w:pPr>
      <w:r>
        <w:rPr>
          <w:lang w:val="en-US"/>
        </w:rPr>
        <w:t xml:space="preserve">We </w:t>
      </w:r>
      <w:r>
        <w:rPr>
          <w:rStyle w:val="CommentReference"/>
        </w:rPr>
        <w:annotationRef/>
      </w:r>
      <w:r>
        <w:rPr>
          <w:lang w:val="en-US"/>
        </w:rPr>
        <w:t>need to add –</w:t>
      </w:r>
    </w:p>
    <w:p w14:paraId="623D60DE" w14:textId="47B335A7" w:rsidR="007A4F8D" w:rsidRPr="007A4F8D" w:rsidRDefault="00F25B82">
      <w:pPr>
        <w:pStyle w:val="CommentText"/>
        <w:rPr>
          <w:lang w:val="en-US"/>
        </w:rPr>
      </w:pPr>
      <w:r>
        <w:rPr>
          <w:lang w:val="en-US"/>
        </w:rPr>
        <w:t>The “Start Scan” button will appear active only after filling all the required fields and the network status appears green</w:t>
      </w:r>
    </w:p>
  </w:comment>
  <w:comment w:id="39" w:author="ors" w:date="2019-03-07T17:07:00Z" w:initials="o">
    <w:p w14:paraId="658156E8" w14:textId="1814F759" w:rsidR="007241B4" w:rsidRPr="007241B4" w:rsidRDefault="007241B4" w:rsidP="007241B4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I want this to be in a new section that called – scan report</w:t>
      </w:r>
    </w:p>
  </w:comment>
  <w:comment w:id="45" w:author="david goldhar" w:date="2019-02-21T09:52:00Z" w:initials="dg">
    <w:p w14:paraId="6213744C" w14:textId="64E54F96" w:rsidR="00E311BD" w:rsidRPr="00E311BD" w:rsidRDefault="00E311BD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proofErr w:type="spellStart"/>
      <w:r>
        <w:rPr>
          <w:lang w:val="en-US"/>
        </w:rPr>
        <w:t>Tbd</w:t>
      </w:r>
      <w:proofErr w:type="spellEnd"/>
      <w:r>
        <w:rPr>
          <w:lang w:val="en-US"/>
        </w:rPr>
        <w:t>. Is there a ‘score’? if so, what is it?</w:t>
      </w:r>
    </w:p>
  </w:comment>
  <w:comment w:id="46" w:author="ors" w:date="2019-03-07T17:07:00Z" w:initials="o">
    <w:p w14:paraId="105063EC" w14:textId="77777777" w:rsidR="007241B4" w:rsidRDefault="007241B4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 xml:space="preserve">In spOT the severity is a number from 0 – 10 that marks the risk level of the issue. </w:t>
      </w:r>
    </w:p>
    <w:p w14:paraId="101941AA" w14:textId="3F79403A" w:rsidR="007241B4" w:rsidRDefault="007241B4">
      <w:pPr>
        <w:pStyle w:val="CommentText"/>
        <w:rPr>
          <w:lang w:val="en-US"/>
        </w:rPr>
      </w:pPr>
      <w:r>
        <w:rPr>
          <w:lang w:val="en-US"/>
        </w:rPr>
        <w:t xml:space="preserve">We use NIST </w:t>
      </w:r>
      <w:proofErr w:type="spellStart"/>
      <w:r>
        <w:rPr>
          <w:lang w:val="en-US"/>
        </w:rPr>
        <w:t>cvss</w:t>
      </w:r>
      <w:proofErr w:type="spellEnd"/>
      <w:r>
        <w:rPr>
          <w:lang w:val="en-US"/>
        </w:rPr>
        <w:t xml:space="preserve"> system to calculate the severity score and incorporates extra data such as -</w:t>
      </w:r>
    </w:p>
    <w:p w14:paraId="7761BD03" w14:textId="55840773" w:rsidR="007241B4" w:rsidRPr="007241B4" w:rsidRDefault="007241B4">
      <w:pPr>
        <w:pStyle w:val="CommentText"/>
        <w:rPr>
          <w:lang w:val="en-US"/>
        </w:rPr>
      </w:pPr>
      <w:r>
        <w:rPr>
          <w:lang w:val="en-US"/>
        </w:rPr>
        <w:t>If we find an exploit of a vulnerability in the dark web.</w:t>
      </w:r>
    </w:p>
  </w:comment>
  <w:comment w:id="130" w:author="ors" w:date="2019-03-07T17:19:00Z" w:initials="o">
    <w:p w14:paraId="5276CA22" w14:textId="5049BECF" w:rsidR="003D207C" w:rsidRPr="003D207C" w:rsidRDefault="003D207C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I think we can add here that all the issues and the comments will appear in the pdf.</w:t>
      </w:r>
    </w:p>
  </w:comment>
  <w:comment w:id="138" w:author="ors" w:date="2019-03-07T17:20:00Z" w:initials="o">
    <w:p w14:paraId="3F74E980" w14:textId="780A8FA5" w:rsidR="003E42C1" w:rsidRDefault="003E42C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 xml:space="preserve">We need to add here some warning or notes such as – </w:t>
      </w:r>
    </w:p>
    <w:p w14:paraId="5EE96AE4" w14:textId="6365009F" w:rsidR="003E42C1" w:rsidRDefault="003E42C1" w:rsidP="003E42C1">
      <w:pPr>
        <w:pStyle w:val="CommentText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 Make sure there is no IP conflict in the network – meaning make sure you select a unique IP for spOT appliance</w:t>
      </w:r>
    </w:p>
    <w:p w14:paraId="6A9897EC" w14:textId="16C6AD0C" w:rsidR="003E42C1" w:rsidRPr="003E42C1" w:rsidRDefault="003E42C1" w:rsidP="003E42C1">
      <w:pPr>
        <w:pStyle w:val="CommentText"/>
        <w:numPr>
          <w:ilvl w:val="0"/>
          <w:numId w:val="20"/>
        </w:numPr>
        <w:rPr>
          <w:lang w:val="en-US"/>
        </w:rPr>
      </w:pPr>
    </w:p>
  </w:comment>
  <w:comment w:id="139" w:author="david goldhar" w:date="2019-03-10T09:49:00Z" w:initials="dg">
    <w:p w14:paraId="1011A5BE" w14:textId="5548E263" w:rsidR="007E656C" w:rsidRPr="007E656C" w:rsidRDefault="007E656C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This guideline is vague: how is it done?</w:t>
      </w:r>
    </w:p>
  </w:comment>
  <w:comment w:id="157" w:author="david goldhar" w:date="2019-02-20T21:17:00Z" w:initials="dg">
    <w:p w14:paraId="44D8E7A2" w14:textId="702867BC" w:rsidR="00F11D63" w:rsidRPr="00F11D63" w:rsidRDefault="00F11D63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What is this?</w:t>
      </w:r>
    </w:p>
  </w:comment>
  <w:comment w:id="158" w:author="ors" w:date="2019-03-07T17:22:00Z" w:initials="o">
    <w:p w14:paraId="452E0B8F" w14:textId="77777777" w:rsidR="003E42C1" w:rsidRDefault="003E42C1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This section is where you can add SNMP credentials and later you will be able to add windows credentials.</w:t>
      </w:r>
    </w:p>
    <w:p w14:paraId="34D5C761" w14:textId="72B3232C" w:rsidR="003E42C1" w:rsidRPr="003E42C1" w:rsidRDefault="00120547" w:rsidP="003E42C1">
      <w:pPr>
        <w:pStyle w:val="CommentText"/>
        <w:rPr>
          <w:lang w:val="en-US"/>
        </w:rPr>
      </w:pPr>
      <w:r>
        <w:rPr>
          <w:lang w:val="en-US"/>
        </w:rPr>
        <w:t>Attached</w:t>
      </w:r>
      <w:r w:rsidR="003E42C1">
        <w:rPr>
          <w:lang w:val="en-US"/>
        </w:rPr>
        <w:t xml:space="preserve"> the screens for that part</w:t>
      </w:r>
    </w:p>
  </w:comment>
  <w:comment w:id="159" w:author="david goldhar" w:date="2019-03-10T09:53:00Z" w:initials="dg">
    <w:p w14:paraId="42ECE595" w14:textId="6B045EEF" w:rsidR="007E656C" w:rsidRPr="007E656C" w:rsidRDefault="007E656C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 xml:space="preserve">Need more detail: how are they used?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2E1D0B7" w15:done="0"/>
  <w15:commentEx w15:paraId="3D96EF5C" w15:done="1"/>
  <w15:commentEx w15:paraId="2156C9B1" w15:done="1"/>
  <w15:commentEx w15:paraId="623D60DE" w15:done="0"/>
  <w15:commentEx w15:paraId="658156E8" w15:done="1"/>
  <w15:commentEx w15:paraId="6213744C" w15:done="1"/>
  <w15:commentEx w15:paraId="7761BD03" w15:paraIdParent="6213744C" w15:done="1"/>
  <w15:commentEx w15:paraId="5276CA22" w15:done="1"/>
  <w15:commentEx w15:paraId="6A9897EC" w15:done="0"/>
  <w15:commentEx w15:paraId="1011A5BE" w15:paraIdParent="6A9897EC" w15:done="0"/>
  <w15:commentEx w15:paraId="44D8E7A2" w15:done="0"/>
  <w15:commentEx w15:paraId="34D5C761" w15:paraIdParent="44D8E7A2" w15:done="0"/>
  <w15:commentEx w15:paraId="42ECE595" w15:paraIdParent="44D8E7A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2E1D0B7" w16cid:durableId="202A6024"/>
  <w16cid:commentId w16cid:paraId="3D96EF5C" w16cid:durableId="2018F296"/>
  <w16cid:commentId w16cid:paraId="2156C9B1" w16cid:durableId="202BB937"/>
  <w16cid:commentId w16cid:paraId="623D60DE" w16cid:durableId="202BBA64"/>
  <w16cid:commentId w16cid:paraId="658156E8" w16cid:durableId="202BCE43"/>
  <w16cid:commentId w16cid:paraId="6213744C" w16cid:durableId="2018F365"/>
  <w16cid:commentId w16cid:paraId="7761BD03" w16cid:durableId="202BCE67"/>
  <w16cid:commentId w16cid:paraId="5276CA22" w16cid:durableId="202BD128"/>
  <w16cid:commentId w16cid:paraId="6A9897EC" w16cid:durableId="202BD17B"/>
  <w16cid:commentId w16cid:paraId="1011A5BE" w16cid:durableId="202F5C0C"/>
  <w16cid:commentId w16cid:paraId="44D8E7A2" w16cid:durableId="20184257"/>
  <w16cid:commentId w16cid:paraId="34D5C761" w16cid:durableId="202BD1D0"/>
  <w16cid:commentId w16cid:paraId="42ECE595" w16cid:durableId="202F5D1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C5960D" w14:textId="77777777" w:rsidR="005116BE" w:rsidRDefault="005116BE" w:rsidP="00875192">
      <w:pPr>
        <w:spacing w:after="0" w:line="240" w:lineRule="auto"/>
      </w:pPr>
      <w:r>
        <w:separator/>
      </w:r>
    </w:p>
  </w:endnote>
  <w:endnote w:type="continuationSeparator" w:id="0">
    <w:p w14:paraId="231577B1" w14:textId="77777777" w:rsidR="005116BE" w:rsidRDefault="005116BE" w:rsidP="008751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878781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327959" w14:textId="7D96B53D" w:rsidR="00887370" w:rsidRDefault="0088737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BF962D" w14:textId="77777777" w:rsidR="00887370" w:rsidRDefault="008873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6DA60C" w14:textId="77777777" w:rsidR="005116BE" w:rsidRDefault="005116BE" w:rsidP="00875192">
      <w:pPr>
        <w:spacing w:after="0" w:line="240" w:lineRule="auto"/>
      </w:pPr>
      <w:r>
        <w:separator/>
      </w:r>
    </w:p>
  </w:footnote>
  <w:footnote w:type="continuationSeparator" w:id="0">
    <w:p w14:paraId="5A3B190D" w14:textId="77777777" w:rsidR="005116BE" w:rsidRDefault="005116BE" w:rsidP="008751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E06E05" w14:textId="15AE3331" w:rsidR="00875192" w:rsidRDefault="00875192" w:rsidP="00875192">
    <w:pPr>
      <w:pStyle w:val="Header"/>
    </w:pPr>
    <w:r>
      <w:rPr>
        <w:b/>
        <w:bCs/>
        <w:color w:val="3BD9DD"/>
      </w:rPr>
      <w:t>O</w:t>
    </w:r>
    <w:r>
      <w:rPr>
        <w:b/>
        <w:bCs/>
      </w:rPr>
      <w:t xml:space="preserve">TORIO </w:t>
    </w:r>
    <w:r>
      <w:rPr>
        <w:sz w:val="14"/>
        <w:szCs w:val="14"/>
      </w:rPr>
      <w:t>Cyber Risk Management Solutions for Established Industries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BEBCC25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C74628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778F5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65C1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FC4FEA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6206C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68874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9AAA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8CA6A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FF284F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7DF1D43"/>
    <w:multiLevelType w:val="hybridMultilevel"/>
    <w:tmpl w:val="78E2F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6C7B4A"/>
    <w:multiLevelType w:val="multilevel"/>
    <w:tmpl w:val="02BA00B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71C6234"/>
    <w:multiLevelType w:val="hybridMultilevel"/>
    <w:tmpl w:val="C4E6659A"/>
    <w:lvl w:ilvl="0" w:tplc="B5D4FBDA">
      <w:start w:val="1"/>
      <w:numFmt w:val="decimal"/>
      <w:pStyle w:val="o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3" w15:restartNumberingAfterBreak="0">
    <w:nsid w:val="4C4410FB"/>
    <w:multiLevelType w:val="hybridMultilevel"/>
    <w:tmpl w:val="647C4D60"/>
    <w:lvl w:ilvl="0" w:tplc="13CA91D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0D38D0"/>
    <w:multiLevelType w:val="hybridMultilevel"/>
    <w:tmpl w:val="DA766616"/>
    <w:lvl w:ilvl="0" w:tplc="E4040734">
      <w:start w:val="1"/>
      <w:numFmt w:val="bullet"/>
      <w:pStyle w:val="ul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20000003">
      <w:start w:val="1"/>
      <w:numFmt w:val="bullet"/>
      <w:pStyle w:val="ul2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5" w15:restartNumberingAfterBreak="0">
    <w:nsid w:val="6DD5462A"/>
    <w:multiLevelType w:val="hybridMultilevel"/>
    <w:tmpl w:val="DBBC473C"/>
    <w:lvl w:ilvl="0" w:tplc="E26AB024">
      <w:start w:val="1"/>
      <w:numFmt w:val="lowerLetter"/>
      <w:pStyle w:val="ol2"/>
      <w:lvlText w:val="%1."/>
      <w:lvlJc w:val="left"/>
      <w:pPr>
        <w:ind w:left="1152" w:hanging="360"/>
      </w:pPr>
    </w:lvl>
    <w:lvl w:ilvl="1" w:tplc="20000019" w:tentative="1">
      <w:start w:val="1"/>
      <w:numFmt w:val="lowerLetter"/>
      <w:lvlText w:val="%2."/>
      <w:lvlJc w:val="left"/>
      <w:pPr>
        <w:ind w:left="1872" w:hanging="360"/>
      </w:pPr>
    </w:lvl>
    <w:lvl w:ilvl="2" w:tplc="2000001B" w:tentative="1">
      <w:start w:val="1"/>
      <w:numFmt w:val="lowerRoman"/>
      <w:lvlText w:val="%3."/>
      <w:lvlJc w:val="right"/>
      <w:pPr>
        <w:ind w:left="2592" w:hanging="180"/>
      </w:pPr>
    </w:lvl>
    <w:lvl w:ilvl="3" w:tplc="2000000F" w:tentative="1">
      <w:start w:val="1"/>
      <w:numFmt w:val="decimal"/>
      <w:lvlText w:val="%4."/>
      <w:lvlJc w:val="left"/>
      <w:pPr>
        <w:ind w:left="3312" w:hanging="360"/>
      </w:pPr>
    </w:lvl>
    <w:lvl w:ilvl="4" w:tplc="20000019" w:tentative="1">
      <w:start w:val="1"/>
      <w:numFmt w:val="lowerLetter"/>
      <w:lvlText w:val="%5."/>
      <w:lvlJc w:val="left"/>
      <w:pPr>
        <w:ind w:left="4032" w:hanging="360"/>
      </w:pPr>
    </w:lvl>
    <w:lvl w:ilvl="5" w:tplc="2000001B" w:tentative="1">
      <w:start w:val="1"/>
      <w:numFmt w:val="lowerRoman"/>
      <w:lvlText w:val="%6."/>
      <w:lvlJc w:val="right"/>
      <w:pPr>
        <w:ind w:left="4752" w:hanging="180"/>
      </w:pPr>
    </w:lvl>
    <w:lvl w:ilvl="6" w:tplc="2000000F" w:tentative="1">
      <w:start w:val="1"/>
      <w:numFmt w:val="decimal"/>
      <w:lvlText w:val="%7."/>
      <w:lvlJc w:val="left"/>
      <w:pPr>
        <w:ind w:left="5472" w:hanging="360"/>
      </w:pPr>
    </w:lvl>
    <w:lvl w:ilvl="7" w:tplc="20000019" w:tentative="1">
      <w:start w:val="1"/>
      <w:numFmt w:val="lowerLetter"/>
      <w:lvlText w:val="%8."/>
      <w:lvlJc w:val="left"/>
      <w:pPr>
        <w:ind w:left="6192" w:hanging="360"/>
      </w:pPr>
    </w:lvl>
    <w:lvl w:ilvl="8" w:tplc="2000001B" w:tentative="1">
      <w:start w:val="1"/>
      <w:numFmt w:val="lowerRoman"/>
      <w:lvlText w:val="%9."/>
      <w:lvlJc w:val="right"/>
      <w:pPr>
        <w:ind w:left="6912" w:hanging="180"/>
      </w:pPr>
    </w:lvl>
  </w:abstractNum>
  <w:num w:numId="1">
    <w:abstractNumId w:val="14"/>
  </w:num>
  <w:num w:numId="2">
    <w:abstractNumId w:val="12"/>
  </w:num>
  <w:num w:numId="3">
    <w:abstractNumId w:val="12"/>
    <w:lvlOverride w:ilvl="0">
      <w:startOverride w:val="1"/>
    </w:lvlOverride>
  </w:num>
  <w:num w:numId="4">
    <w:abstractNumId w:val="12"/>
    <w:lvlOverride w:ilvl="0">
      <w:startOverride w:val="1"/>
    </w:lvlOverride>
  </w:num>
  <w:num w:numId="5">
    <w:abstractNumId w:val="12"/>
    <w:lvlOverride w:ilvl="0">
      <w:startOverride w:val="1"/>
    </w:lvlOverride>
  </w:num>
  <w:num w:numId="6">
    <w:abstractNumId w:val="12"/>
    <w:lvlOverride w:ilvl="0">
      <w:startOverride w:val="1"/>
    </w:lvlOverride>
  </w:num>
  <w:num w:numId="7">
    <w:abstractNumId w:val="11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5"/>
  </w:num>
  <w:num w:numId="19">
    <w:abstractNumId w:val="13"/>
  </w:num>
  <w:num w:numId="20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avid goldhar">
    <w15:presenceInfo w15:providerId="Windows Live" w15:userId="b540f4f04d78d6d2"/>
  </w15:person>
  <w15:person w15:author="ors">
    <w15:presenceInfo w15:providerId="AD" w15:userId="S::ors@baicyber.onmicrosoft.com::b78491be-0fde-45d4-9d52-ab6262e4212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linkStyles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192"/>
    <w:rsid w:val="0000788B"/>
    <w:rsid w:val="00056C2F"/>
    <w:rsid w:val="0007334D"/>
    <w:rsid w:val="000B18DD"/>
    <w:rsid w:val="000B3EA0"/>
    <w:rsid w:val="00120547"/>
    <w:rsid w:val="0012127C"/>
    <w:rsid w:val="00122CAA"/>
    <w:rsid w:val="001646C1"/>
    <w:rsid w:val="0018789A"/>
    <w:rsid w:val="00194882"/>
    <w:rsid w:val="00221BF4"/>
    <w:rsid w:val="0024357E"/>
    <w:rsid w:val="002F6640"/>
    <w:rsid w:val="00316A6B"/>
    <w:rsid w:val="003720A2"/>
    <w:rsid w:val="00374E35"/>
    <w:rsid w:val="003900FC"/>
    <w:rsid w:val="003C0BEF"/>
    <w:rsid w:val="003D207C"/>
    <w:rsid w:val="003D3F9E"/>
    <w:rsid w:val="003E42C1"/>
    <w:rsid w:val="00471A46"/>
    <w:rsid w:val="004727FA"/>
    <w:rsid w:val="00501522"/>
    <w:rsid w:val="005116BE"/>
    <w:rsid w:val="00530D82"/>
    <w:rsid w:val="005A515A"/>
    <w:rsid w:val="005B782B"/>
    <w:rsid w:val="00611E33"/>
    <w:rsid w:val="00623B04"/>
    <w:rsid w:val="006D7423"/>
    <w:rsid w:val="006E7691"/>
    <w:rsid w:val="007241B4"/>
    <w:rsid w:val="007337CC"/>
    <w:rsid w:val="007A4F8D"/>
    <w:rsid w:val="007D2244"/>
    <w:rsid w:val="007E656C"/>
    <w:rsid w:val="00816F45"/>
    <w:rsid w:val="0086410D"/>
    <w:rsid w:val="00875192"/>
    <w:rsid w:val="00887370"/>
    <w:rsid w:val="009C66D0"/>
    <w:rsid w:val="009F3229"/>
    <w:rsid w:val="00A04DE0"/>
    <w:rsid w:val="00A97E13"/>
    <w:rsid w:val="00AD2632"/>
    <w:rsid w:val="00B23711"/>
    <w:rsid w:val="00B32DE9"/>
    <w:rsid w:val="00B72B3C"/>
    <w:rsid w:val="00BB73B1"/>
    <w:rsid w:val="00BE109E"/>
    <w:rsid w:val="00BE7DC8"/>
    <w:rsid w:val="00C27306"/>
    <w:rsid w:val="00C42B73"/>
    <w:rsid w:val="00CE1613"/>
    <w:rsid w:val="00D061D0"/>
    <w:rsid w:val="00DE4BDE"/>
    <w:rsid w:val="00E311BD"/>
    <w:rsid w:val="00E350D6"/>
    <w:rsid w:val="00E73C9A"/>
    <w:rsid w:val="00E75273"/>
    <w:rsid w:val="00ED1212"/>
    <w:rsid w:val="00F02AA3"/>
    <w:rsid w:val="00F11D63"/>
    <w:rsid w:val="00F25B82"/>
    <w:rsid w:val="00F56DEB"/>
    <w:rsid w:val="00F6485F"/>
    <w:rsid w:val="00F8463D"/>
    <w:rsid w:val="00FE5303"/>
    <w:rsid w:val="00FF6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5B7C6"/>
  <w15:chartTrackingRefBased/>
  <w15:docId w15:val="{6B4B976D-91A3-4AD5-98F6-559206E3C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87370"/>
  </w:style>
  <w:style w:type="paragraph" w:styleId="Heading1">
    <w:name w:val="heading 1"/>
    <w:next w:val="P"/>
    <w:link w:val="Heading1Char"/>
    <w:uiPriority w:val="9"/>
    <w:qFormat/>
    <w:rsid w:val="00887370"/>
    <w:pPr>
      <w:keepNext/>
      <w:keepLines/>
      <w:pageBreakBefore/>
      <w:numPr>
        <w:numId w:val="7"/>
      </w:numPr>
      <w:spacing w:before="120" w:after="240"/>
      <w:outlineLvl w:val="0"/>
    </w:pPr>
    <w:rPr>
      <w:rFonts w:ascii="Century Gothic" w:eastAsiaTheme="majorEastAsia" w:hAnsi="Century Gothic" w:cstheme="majorBidi"/>
      <w:color w:val="1F3864" w:themeColor="accent1" w:themeShade="80"/>
      <w:sz w:val="32"/>
      <w:szCs w:val="32"/>
    </w:rPr>
  </w:style>
  <w:style w:type="paragraph" w:styleId="Heading2">
    <w:name w:val="heading 2"/>
    <w:next w:val="P"/>
    <w:link w:val="Heading2Char"/>
    <w:uiPriority w:val="9"/>
    <w:unhideWhenUsed/>
    <w:qFormat/>
    <w:rsid w:val="00887370"/>
    <w:pPr>
      <w:keepNext/>
      <w:keepLines/>
      <w:numPr>
        <w:ilvl w:val="1"/>
        <w:numId w:val="7"/>
      </w:numPr>
      <w:spacing w:before="120" w:after="240"/>
      <w:outlineLvl w:val="1"/>
    </w:pPr>
    <w:rPr>
      <w:rFonts w:ascii="Century Gothic" w:eastAsiaTheme="majorEastAsia" w:hAnsi="Century Gothic" w:cstheme="majorBidi"/>
      <w:color w:val="1F3864" w:themeColor="accent1" w:themeShade="80"/>
      <w:sz w:val="28"/>
      <w:szCs w:val="26"/>
    </w:rPr>
  </w:style>
  <w:style w:type="paragraph" w:styleId="Heading3">
    <w:name w:val="heading 3"/>
    <w:next w:val="P"/>
    <w:link w:val="Heading3Char"/>
    <w:autoRedefine/>
    <w:uiPriority w:val="9"/>
    <w:unhideWhenUsed/>
    <w:qFormat/>
    <w:rsid w:val="00887370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7370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7370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7370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7370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7370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7370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  <w:rsid w:val="00887370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887370"/>
  </w:style>
  <w:style w:type="character" w:customStyle="1" w:styleId="Heading1Char">
    <w:name w:val="Heading 1 Char"/>
    <w:basedOn w:val="DefaultParagraphFont"/>
    <w:link w:val="Heading1"/>
    <w:uiPriority w:val="9"/>
    <w:rsid w:val="00887370"/>
    <w:rPr>
      <w:rFonts w:ascii="Century Gothic" w:eastAsiaTheme="majorEastAsia" w:hAnsi="Century Gothic" w:cstheme="majorBidi"/>
      <w:color w:val="1F3864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87370"/>
    <w:rPr>
      <w:rFonts w:ascii="Century Gothic" w:eastAsiaTheme="majorEastAsia" w:hAnsi="Century Gothic" w:cstheme="majorBidi"/>
      <w:color w:val="1F3864" w:themeColor="accent1" w:themeShade="80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7370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73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737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737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737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73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73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P">
    <w:name w:val="P"/>
    <w:autoRedefine/>
    <w:qFormat/>
    <w:rsid w:val="00887370"/>
    <w:rPr>
      <w:rFonts w:ascii="Arial" w:hAnsi="Arial" w:cs="Arial"/>
      <w:iCs/>
      <w:color w:val="222222"/>
      <w:sz w:val="21"/>
      <w:szCs w:val="21"/>
      <w:shd w:val="clear" w:color="auto" w:fill="FFFFFF"/>
      <w:lang w:val="en-US"/>
    </w:rPr>
  </w:style>
  <w:style w:type="paragraph" w:customStyle="1" w:styleId="ul">
    <w:name w:val="ul"/>
    <w:autoRedefine/>
    <w:qFormat/>
    <w:rsid w:val="00887370"/>
    <w:pPr>
      <w:numPr>
        <w:numId w:val="1"/>
      </w:numPr>
    </w:pPr>
    <w:rPr>
      <w:rFonts w:ascii="Arial" w:hAnsi="Arial" w:cs="Arial"/>
      <w:iCs/>
      <w:color w:val="222222"/>
      <w:sz w:val="21"/>
      <w:szCs w:val="21"/>
      <w:shd w:val="clear" w:color="auto" w:fill="FFFFFF"/>
      <w:lang w:val="en-US"/>
    </w:rPr>
  </w:style>
  <w:style w:type="paragraph" w:styleId="ListParagraph">
    <w:name w:val="List Paragraph"/>
    <w:link w:val="ListParagraphChar"/>
    <w:autoRedefine/>
    <w:uiPriority w:val="1"/>
    <w:qFormat/>
    <w:rsid w:val="00887370"/>
    <w:pPr>
      <w:ind w:left="432"/>
      <w:contextualSpacing/>
    </w:pPr>
    <w:rPr>
      <w:rFonts w:ascii="Arial" w:hAnsi="Arial" w:cs="Arial"/>
      <w:color w:val="222222"/>
      <w:sz w:val="21"/>
      <w:szCs w:val="21"/>
      <w:shd w:val="clear" w:color="auto" w:fill="FFFFFF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887370"/>
    <w:rPr>
      <w:rFonts w:ascii="Arial" w:hAnsi="Arial" w:cs="Arial"/>
      <w:color w:val="222222"/>
      <w:sz w:val="21"/>
      <w:szCs w:val="21"/>
      <w:lang w:val="en-US"/>
    </w:rPr>
  </w:style>
  <w:style w:type="paragraph" w:customStyle="1" w:styleId="ol">
    <w:name w:val="ol"/>
    <w:basedOn w:val="P"/>
    <w:autoRedefine/>
    <w:qFormat/>
    <w:rsid w:val="00887370"/>
    <w:pPr>
      <w:numPr>
        <w:numId w:val="2"/>
      </w:numPr>
    </w:pPr>
    <w:rPr>
      <w:iCs w:val="0"/>
    </w:rPr>
  </w:style>
  <w:style w:type="paragraph" w:customStyle="1" w:styleId="img">
    <w:name w:val="img"/>
    <w:next w:val="P"/>
    <w:autoRedefine/>
    <w:rsid w:val="00887370"/>
    <w:pPr>
      <w:spacing w:after="120" w:line="240" w:lineRule="auto"/>
      <w:jc w:val="center"/>
    </w:pPr>
    <w:rPr>
      <w:rFonts w:ascii="Century Gothic" w:hAnsi="Century Gothic"/>
      <w:noProof/>
      <w:sz w:val="20"/>
      <w:szCs w:val="24"/>
      <w:lang w:val="en-US"/>
    </w:rPr>
  </w:style>
  <w:style w:type="table" w:customStyle="1" w:styleId="TableGrid1">
    <w:name w:val="Table Grid1"/>
    <w:basedOn w:val="TableNormal"/>
    <w:next w:val="TableGrid"/>
    <w:uiPriority w:val="39"/>
    <w:rsid w:val="00887370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8873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1noNum">
    <w:name w:val="Heading 1_noNum"/>
    <w:basedOn w:val="Heading1"/>
    <w:autoRedefine/>
    <w:rsid w:val="00887370"/>
    <w:pPr>
      <w:numPr>
        <w:numId w:val="0"/>
      </w:numPr>
      <w:spacing w:after="480"/>
      <w:jc w:val="center"/>
    </w:pPr>
  </w:style>
  <w:style w:type="paragraph" w:styleId="Header">
    <w:name w:val="header"/>
    <w:basedOn w:val="Normal"/>
    <w:link w:val="HeaderChar"/>
    <w:uiPriority w:val="99"/>
    <w:unhideWhenUsed/>
    <w:rsid w:val="008873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370"/>
  </w:style>
  <w:style w:type="paragraph" w:styleId="Footer">
    <w:name w:val="footer"/>
    <w:basedOn w:val="Normal"/>
    <w:link w:val="FooterChar"/>
    <w:uiPriority w:val="99"/>
    <w:unhideWhenUsed/>
    <w:rsid w:val="008873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370"/>
  </w:style>
  <w:style w:type="paragraph" w:customStyle="1" w:styleId="imgleft">
    <w:name w:val="img_left"/>
    <w:basedOn w:val="img"/>
    <w:rsid w:val="00887370"/>
    <w:pPr>
      <w:spacing w:after="240"/>
      <w:jc w:val="left"/>
    </w:pPr>
  </w:style>
  <w:style w:type="paragraph" w:customStyle="1" w:styleId="Heading2NoNumber">
    <w:name w:val="Heading 2 No Number"/>
    <w:basedOn w:val="Heading2"/>
    <w:uiPriority w:val="99"/>
    <w:unhideWhenUsed/>
    <w:rsid w:val="00887370"/>
    <w:pPr>
      <w:numPr>
        <w:ilvl w:val="0"/>
        <w:numId w:val="0"/>
      </w:numPr>
      <w:tabs>
        <w:tab w:val="left" w:pos="1080"/>
      </w:tabs>
      <w:spacing w:before="280" w:after="160" w:line="240" w:lineRule="auto"/>
      <w:ind w:left="432"/>
    </w:pPr>
    <w:rPr>
      <w:rFonts w:eastAsia="Times New Roman" w:cs="Courier"/>
      <w:color w:val="000000" w:themeColor="text1"/>
      <w:sz w:val="40"/>
      <w:szCs w:val="34"/>
      <w:lang w:val="en-US" w:bidi="ar-SA"/>
    </w:rPr>
  </w:style>
  <w:style w:type="paragraph" w:styleId="Title">
    <w:name w:val="Title"/>
    <w:basedOn w:val="Heading2NoNumber"/>
    <w:next w:val="Normal"/>
    <w:link w:val="TitleChar"/>
    <w:uiPriority w:val="10"/>
    <w:qFormat/>
    <w:rsid w:val="00887370"/>
    <w:pPr>
      <w:ind w:left="1152"/>
    </w:pPr>
  </w:style>
  <w:style w:type="character" w:customStyle="1" w:styleId="TitleChar">
    <w:name w:val="Title Char"/>
    <w:basedOn w:val="DefaultParagraphFont"/>
    <w:link w:val="Title"/>
    <w:uiPriority w:val="10"/>
    <w:rsid w:val="00887370"/>
    <w:rPr>
      <w:rFonts w:ascii="Century Gothic" w:eastAsia="Times New Roman" w:hAnsi="Century Gothic" w:cs="Courier"/>
      <w:color w:val="000000" w:themeColor="text1"/>
      <w:sz w:val="40"/>
      <w:szCs w:val="34"/>
      <w:lang w:val="en-US" w:bidi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7370"/>
    <w:pPr>
      <w:tabs>
        <w:tab w:val="left" w:pos="2364"/>
        <w:tab w:val="left" w:pos="2975"/>
      </w:tabs>
      <w:spacing w:before="400"/>
    </w:pPr>
    <w:rPr>
      <w:rFonts w:ascii="Century Gothic" w:hAnsi="Century Gothic"/>
      <w:color w:val="2F5496" w:themeColor="accent1" w:themeShade="BF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887370"/>
    <w:rPr>
      <w:rFonts w:ascii="Century Gothic" w:hAnsi="Century Gothic"/>
      <w:color w:val="2F5496" w:themeColor="accent1" w:themeShade="BF"/>
      <w:sz w:val="40"/>
      <w:szCs w:val="40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887370"/>
    <w:pPr>
      <w:numPr>
        <w:numId w:val="0"/>
      </w:numPr>
      <w:spacing w:before="240" w:after="0"/>
      <w:jc w:val="center"/>
      <w:outlineLvl w:val="9"/>
    </w:pPr>
    <w:rPr>
      <w:rFonts w:asciiTheme="majorHAnsi" w:hAnsiTheme="majorHAnsi"/>
      <w:color w:val="2F5496" w:themeColor="accent1" w:themeShade="BF"/>
      <w:lang w:val="en-US" w:bidi="ar-SA"/>
    </w:rPr>
  </w:style>
  <w:style w:type="paragraph" w:styleId="Caption">
    <w:name w:val="caption"/>
    <w:next w:val="P"/>
    <w:autoRedefine/>
    <w:uiPriority w:val="35"/>
    <w:unhideWhenUsed/>
    <w:qFormat/>
    <w:rsid w:val="0018789A"/>
    <w:pPr>
      <w:spacing w:after="200" w:line="360" w:lineRule="auto"/>
      <w:jc w:val="center"/>
      <w:pPrChange w:id="0" w:author="david goldhar" w:date="2019-03-10T10:02:00Z">
        <w:pPr>
          <w:spacing w:after="200" w:line="360" w:lineRule="auto"/>
          <w:jc w:val="center"/>
        </w:pPr>
      </w:pPrChange>
    </w:pPr>
    <w:rPr>
      <w:i/>
      <w:iCs/>
      <w:color w:val="44546A" w:themeColor="text2"/>
      <w:sz w:val="18"/>
      <w:szCs w:val="18"/>
      <w:rPrChange w:id="0" w:author="david goldhar" w:date="2019-03-10T10:02:00Z">
        <w:rPr>
          <w:rFonts w:asciiTheme="minorHAnsi" w:eastAsiaTheme="minorHAnsi" w:hAnsiTheme="minorHAnsi" w:cstheme="minorBidi"/>
          <w:i/>
          <w:iCs/>
          <w:color w:val="44546A" w:themeColor="text2"/>
          <w:sz w:val="18"/>
          <w:szCs w:val="18"/>
          <w:lang w:val="en-IL" w:eastAsia="en-US" w:bidi="he-IL"/>
        </w:rPr>
      </w:rPrChange>
    </w:rPr>
  </w:style>
  <w:style w:type="paragraph" w:customStyle="1" w:styleId="ul2">
    <w:name w:val="ul2"/>
    <w:basedOn w:val="ul"/>
    <w:autoRedefine/>
    <w:rsid w:val="00887370"/>
    <w:pPr>
      <w:numPr>
        <w:ilvl w:val="1"/>
      </w:numPr>
    </w:pPr>
  </w:style>
  <w:style w:type="character" w:customStyle="1" w:styleId="UI-item">
    <w:name w:val="UI-item"/>
    <w:basedOn w:val="DefaultParagraphFont"/>
    <w:uiPriority w:val="1"/>
    <w:rsid w:val="00887370"/>
    <w:rPr>
      <w:i/>
    </w:rPr>
  </w:style>
  <w:style w:type="paragraph" w:customStyle="1" w:styleId="ol2">
    <w:name w:val="ol2"/>
    <w:basedOn w:val="ol"/>
    <w:autoRedefine/>
    <w:rsid w:val="00887370"/>
    <w:pPr>
      <w:numPr>
        <w:numId w:val="18"/>
      </w:numPr>
    </w:pPr>
  </w:style>
  <w:style w:type="paragraph" w:customStyle="1" w:styleId="Comment">
    <w:name w:val="Comment"/>
    <w:basedOn w:val="P"/>
    <w:autoRedefine/>
    <w:rsid w:val="00887370"/>
    <w:pPr>
      <w:shd w:val="clear" w:color="auto" w:fill="FFFF00"/>
      <w:tabs>
        <w:tab w:val="left" w:pos="4950"/>
      </w:tabs>
    </w:pPr>
    <w:rPr>
      <w:color w:val="C00000"/>
    </w:rPr>
  </w:style>
  <w:style w:type="character" w:styleId="CommentReference">
    <w:name w:val="annotation reference"/>
    <w:basedOn w:val="DefaultParagraphFont"/>
    <w:uiPriority w:val="99"/>
    <w:semiHidden/>
    <w:unhideWhenUsed/>
    <w:rsid w:val="00E73C9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73C9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73C9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73C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73C9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3C9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3C9A"/>
    <w:rPr>
      <w:rFonts w:ascii="Segoe UI" w:hAnsi="Segoe UI" w:cs="Segoe UI"/>
      <w:sz w:val="18"/>
      <w:szCs w:val="18"/>
    </w:rPr>
  </w:style>
  <w:style w:type="paragraph" w:styleId="ListBullet">
    <w:name w:val="List Bullet"/>
    <w:basedOn w:val="Normal"/>
    <w:uiPriority w:val="99"/>
    <w:unhideWhenUsed/>
    <w:rsid w:val="00F02AA3"/>
    <w:pPr>
      <w:numPr>
        <w:numId w:val="8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comments" Target="commen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8" Type="http://schemas.microsoft.com/office/2011/relationships/commentsExtended" Target="commentsExtended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gold\Google%20Drive\Contract%20Writing%20Work\Otorio\Documentation\Templates\Otorio-template-201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Otorio-template-2019.dotx</Template>
  <TotalTime>26</TotalTime>
  <Pages>10</Pages>
  <Words>1029</Words>
  <Characters>5868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goldhar</dc:creator>
  <cp:keywords/>
  <dc:description/>
  <cp:lastModifiedBy>david goldhar</cp:lastModifiedBy>
  <cp:revision>4</cp:revision>
  <dcterms:created xsi:type="dcterms:W3CDTF">2019-03-10T07:46:00Z</dcterms:created>
  <dcterms:modified xsi:type="dcterms:W3CDTF">2019-03-10T08:03:00Z</dcterms:modified>
</cp:coreProperties>
</file>